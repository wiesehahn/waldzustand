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C04BA8" w14:textId="3F93E8DF" w:rsidR="00727621" w:rsidRDefault="0080412A" w:rsidP="00A37DFF">
      <w:pPr>
        <w:pStyle w:val="Titel"/>
      </w:pPr>
      <w:r>
        <w:t xml:space="preserve">Waldschäden aus </w:t>
      </w:r>
      <w:r w:rsidR="00471403">
        <w:t xml:space="preserve">der </w:t>
      </w:r>
      <w:r>
        <w:t xml:space="preserve">Sicht von Satelliten </w:t>
      </w:r>
    </w:p>
    <w:p w14:paraId="071FBFB6" w14:textId="23D7FED5" w:rsidR="00215ABD" w:rsidRDefault="00215ABD" w:rsidP="00215ABD"/>
    <w:p w14:paraId="3057EA7A" w14:textId="567E55D8" w:rsidR="00736AF8" w:rsidRPr="00215ABD" w:rsidRDefault="00464CA3" w:rsidP="000B18D7">
      <w:pPr>
        <w:pStyle w:val="Untertitel"/>
      </w:pPr>
      <w:r>
        <w:t xml:space="preserve">Können </w:t>
      </w:r>
      <w:r w:rsidR="00736AF8">
        <w:t>Waldschadensflächen aus Satellitenbilddaten detektiert werden</w:t>
      </w:r>
      <w:r>
        <w:t>? Und ist eine Anwendung auch auf großer Fläche effizient machbar? In einer Pilotstudie konnte dies am Beispiel Nordrhein-Westfalens gezeigt werden. D</w:t>
      </w:r>
      <w:r w:rsidR="000E2A86">
        <w:t>ie Schadensflächen</w:t>
      </w:r>
      <w:r>
        <w:t xml:space="preserve"> wurden</w:t>
      </w:r>
      <w:r w:rsidR="000E2A86">
        <w:t xml:space="preserve"> </w:t>
      </w:r>
      <w:r w:rsidR="000B18D7">
        <w:t xml:space="preserve">aus kostenfreien Daten </w:t>
      </w:r>
      <w:r>
        <w:t xml:space="preserve">in der Cloud </w:t>
      </w:r>
      <w:r w:rsidR="000B18D7">
        <w:t>berechnet</w:t>
      </w:r>
      <w:r w:rsidR="000E2A86">
        <w:t xml:space="preserve"> und </w:t>
      </w:r>
      <w:r w:rsidR="000B18D7">
        <w:t xml:space="preserve">können </w:t>
      </w:r>
      <w:r w:rsidR="000E2A86">
        <w:t xml:space="preserve">in einer Web-App </w:t>
      </w:r>
      <w:r w:rsidR="000B18D7">
        <w:t>visualisiert werden</w:t>
      </w:r>
      <w:r w:rsidR="000E2A86">
        <w:t xml:space="preserve">. </w:t>
      </w:r>
    </w:p>
    <w:p w14:paraId="51FB15C3" w14:textId="4358E5F3" w:rsidR="00EF39C3" w:rsidDel="002B744B" w:rsidRDefault="00A37DFF" w:rsidP="005059B8">
      <w:pPr>
        <w:pStyle w:val="Untertitel"/>
        <w:rPr>
          <w:del w:id="0" w:author="J. Wiesehahn" w:date="2019-11-12T15:46:00Z"/>
        </w:rPr>
      </w:pPr>
      <w:del w:id="1" w:author="J. Wiesehahn" w:date="2019-11-12T15:46:00Z">
        <w:r w:rsidRPr="00A72733" w:rsidDel="002B744B">
          <w:delText xml:space="preserve">Fernerkundungsdaten zeigen, dass die Waldschäden in Nordrhein-Westfalen in den letzten Jahren drastisch zugenommen haben. Abgeleitete Schadflächen können mit kostenlosen Satellitenbildern bestimmt werden um beispielsweise Ausgleichszahlungen zu verteilen </w:delText>
        </w:r>
        <w:r w:rsidR="000D3A23" w:rsidRPr="00A72733" w:rsidDel="002B744B">
          <w:delText>oder künftige Problemgebiete zu lokalisieren.</w:delText>
        </w:r>
      </w:del>
    </w:p>
    <w:p w14:paraId="6752179B" w14:textId="77777777" w:rsidR="00EF39C3" w:rsidRPr="004C45C7" w:rsidRDefault="00EF39C3" w:rsidP="00EF39C3">
      <w:pPr>
        <w:pStyle w:val="berschrift2"/>
      </w:pPr>
      <w:r w:rsidRPr="005B726C">
        <w:rPr>
          <w:rFonts w:eastAsiaTheme="minorHAnsi"/>
        </w:rPr>
        <w:t>Schneller Überblick</w:t>
      </w:r>
    </w:p>
    <w:p w14:paraId="536084BA" w14:textId="24FBF976" w:rsidR="00EF39C3" w:rsidRPr="00B62B15" w:rsidRDefault="00EF39C3" w:rsidP="00EF39C3">
      <w:pPr>
        <w:pStyle w:val="Listenabsatz"/>
        <w:numPr>
          <w:ilvl w:val="0"/>
          <w:numId w:val="1"/>
        </w:numPr>
        <w:ind w:left="697" w:hanging="340"/>
      </w:pPr>
      <w:r>
        <w:t>Vitalität und Waldschadensflächen lassen sich aus frei verfügbaren Satellitenbildern ableiten</w:t>
      </w:r>
    </w:p>
    <w:p w14:paraId="2A59F9B3" w14:textId="348E1CAF" w:rsidR="00A51801" w:rsidRDefault="00EF39C3" w:rsidP="00EF39C3">
      <w:pPr>
        <w:pStyle w:val="Listenabsatz"/>
        <w:numPr>
          <w:ilvl w:val="0"/>
          <w:numId w:val="1"/>
        </w:numPr>
        <w:ind w:left="697" w:hanging="340"/>
      </w:pPr>
      <w:r>
        <w:t xml:space="preserve">Auf Cloud-Computing Plattformen </w:t>
      </w:r>
      <w:r w:rsidR="00A51801">
        <w:t xml:space="preserve">lassen sich Analysen </w:t>
      </w:r>
      <w:r w:rsidR="00551C2E">
        <w:t xml:space="preserve">auch </w:t>
      </w:r>
      <w:r w:rsidR="00A51801">
        <w:t>für große Gebiete relativ leicht durchführen</w:t>
      </w:r>
    </w:p>
    <w:p w14:paraId="21E4F32F" w14:textId="44BF047F" w:rsidR="00EF39C3" w:rsidRPr="00EF39C3" w:rsidRDefault="00A51801" w:rsidP="00EF39C3">
      <w:pPr>
        <w:pStyle w:val="Listenabsatz"/>
        <w:numPr>
          <w:ilvl w:val="0"/>
          <w:numId w:val="1"/>
        </w:numPr>
        <w:ind w:left="697" w:hanging="340"/>
      </w:pPr>
      <w:r>
        <w:t>Die Waldschäden in NRW konnten beispielhaft erfasst und in einer Web-App dargestellt werden</w:t>
      </w:r>
    </w:p>
    <w:p w14:paraId="0A76124C" w14:textId="61C7CAD1" w:rsidR="00CC25B4" w:rsidRPr="00CC25B4" w:rsidRDefault="00CC25B4" w:rsidP="00215ABD">
      <w:pPr>
        <w:pStyle w:val="berschrift2"/>
      </w:pPr>
      <w:r w:rsidRPr="00CC25B4">
        <w:t>Waldschadensmonitoring</w:t>
      </w:r>
    </w:p>
    <w:p w14:paraId="56441ED7" w14:textId="76085433" w:rsidR="0015588B" w:rsidRDefault="00321EDE" w:rsidP="0015588B">
      <w:pPr>
        <w:rPr>
          <w:rFonts w:cs="Arial"/>
        </w:rPr>
      </w:pPr>
      <w:r>
        <w:rPr>
          <w:rFonts w:cs="Arial"/>
        </w:rPr>
        <w:t>D</w:t>
      </w:r>
      <w:r w:rsidR="000D3A23" w:rsidRPr="00A72733">
        <w:rPr>
          <w:rFonts w:cs="Arial"/>
        </w:rPr>
        <w:t xml:space="preserve">em Wald </w:t>
      </w:r>
      <w:r>
        <w:rPr>
          <w:rFonts w:cs="Arial"/>
        </w:rPr>
        <w:t xml:space="preserve">geht es </w:t>
      </w:r>
      <w:r w:rsidR="000D3A23" w:rsidRPr="00A72733">
        <w:rPr>
          <w:rFonts w:cs="Arial"/>
        </w:rPr>
        <w:t>aktuell schlecht</w:t>
      </w:r>
      <w:r w:rsidR="0080412A">
        <w:rPr>
          <w:rFonts w:cs="Arial"/>
        </w:rPr>
        <w:t xml:space="preserve">, Stichwort </w:t>
      </w:r>
      <w:r w:rsidR="0080412A" w:rsidRPr="0080412A">
        <w:rPr>
          <w:rFonts w:cs="Arial"/>
          <w:i/>
        </w:rPr>
        <w:t>Waldsterben 2.0</w:t>
      </w:r>
      <w:r w:rsidR="0080412A">
        <w:rPr>
          <w:rFonts w:cs="Arial"/>
        </w:rPr>
        <w:t>.</w:t>
      </w:r>
      <w:r w:rsidR="000D3A23" w:rsidRPr="00A72733">
        <w:rPr>
          <w:rFonts w:cs="Arial"/>
        </w:rPr>
        <w:t xml:space="preserve"> </w:t>
      </w:r>
      <w:r w:rsidR="00D565B2" w:rsidRPr="00A72733">
        <w:rPr>
          <w:rFonts w:cs="Arial"/>
        </w:rPr>
        <w:t xml:space="preserve">Durch </w:t>
      </w:r>
      <w:r w:rsidR="00C518C4" w:rsidRPr="00A72733">
        <w:rPr>
          <w:rFonts w:cs="Arial"/>
        </w:rPr>
        <w:t xml:space="preserve">Stürme, Dürre, Brände und Borkenkäferbefall </w:t>
      </w:r>
      <w:r w:rsidR="00D565B2" w:rsidRPr="00A72733">
        <w:rPr>
          <w:rFonts w:cs="Arial"/>
        </w:rPr>
        <w:t xml:space="preserve">sind </w:t>
      </w:r>
      <w:ins w:id="2" w:author="J. Wiesehahn" w:date="2019-10-24T16:28:00Z">
        <w:r w:rsidR="008E33BA">
          <w:rPr>
            <w:rFonts w:cs="Arial"/>
          </w:rPr>
          <w:t>laut Bundesregierung</w:t>
        </w:r>
      </w:ins>
      <w:ins w:id="3" w:author="J. Wiesehahn" w:date="2019-10-24T16:27:00Z">
        <w:r w:rsidR="008E33BA">
          <w:rPr>
            <w:rFonts w:cs="Arial"/>
          </w:rPr>
          <w:t xml:space="preserve"> </w:t>
        </w:r>
      </w:ins>
      <w:r w:rsidR="003E0254">
        <w:rPr>
          <w:rFonts w:cs="Arial"/>
        </w:rPr>
        <w:t xml:space="preserve">in </w:t>
      </w:r>
      <w:r w:rsidR="002E2BAA">
        <w:rPr>
          <w:rFonts w:cs="Arial"/>
        </w:rPr>
        <w:t xml:space="preserve">2018 und 2019 </w:t>
      </w:r>
      <w:ins w:id="4" w:author="J. Wiesehahn" w:date="2019-10-24T16:27:00Z">
        <w:r w:rsidR="008E33BA">
          <w:rPr>
            <w:rFonts w:cs="Arial"/>
          </w:rPr>
          <w:t xml:space="preserve">insgesamt mehr als 180.000 Hektar Wald </w:t>
        </w:r>
      </w:ins>
      <w:r w:rsidR="002E2BAA">
        <w:rPr>
          <w:rFonts w:cs="Arial"/>
        </w:rPr>
        <w:t>geschädigt worden</w:t>
      </w:r>
      <w:sdt>
        <w:sdtPr>
          <w:rPr>
            <w:rFonts w:cs="Arial"/>
          </w:rPr>
          <w:id w:val="271680608"/>
          <w:citation/>
        </w:sdtPr>
        <w:sdtEndPr/>
        <w:sdtContent>
          <w:r w:rsidR="00E9078E">
            <w:rPr>
              <w:rFonts w:cs="Arial"/>
            </w:rPr>
            <w:fldChar w:fldCharType="begin"/>
          </w:r>
          <w:r w:rsidR="00E9078E">
            <w:rPr>
              <w:rFonts w:cs="Arial"/>
            </w:rPr>
            <w:instrText xml:space="preserve"> CITATION BME19 \l 1031 </w:instrText>
          </w:r>
          <w:r w:rsidR="00E9078E">
            <w:rPr>
              <w:rFonts w:cs="Arial"/>
            </w:rPr>
            <w:fldChar w:fldCharType="separate"/>
          </w:r>
          <w:r w:rsidR="006A09CD">
            <w:rPr>
              <w:rFonts w:cs="Arial"/>
              <w:noProof/>
            </w:rPr>
            <w:t xml:space="preserve"> </w:t>
          </w:r>
          <w:r w:rsidR="006A09CD" w:rsidRPr="006A09CD">
            <w:rPr>
              <w:rFonts w:cs="Arial"/>
              <w:noProof/>
            </w:rPr>
            <w:t>(BMEL, 2019)</w:t>
          </w:r>
          <w:r w:rsidR="00E9078E">
            <w:rPr>
              <w:rFonts w:cs="Arial"/>
            </w:rPr>
            <w:fldChar w:fldCharType="end"/>
          </w:r>
        </w:sdtContent>
      </w:sdt>
      <w:ins w:id="5" w:author="J. Wiesehahn" w:date="2019-10-24T16:29:00Z">
        <w:r w:rsidR="008E33BA">
          <w:rPr>
            <w:rFonts w:cs="Arial"/>
          </w:rPr>
          <w:t xml:space="preserve">. Im April </w:t>
        </w:r>
      </w:ins>
      <w:ins w:id="6" w:author="J. Wiesehahn" w:date="2019-10-24T16:31:00Z">
        <w:r w:rsidR="008E33BA">
          <w:rPr>
            <w:rFonts w:cs="Arial"/>
          </w:rPr>
          <w:t xml:space="preserve">dieses Jahrs </w:t>
        </w:r>
      </w:ins>
      <w:ins w:id="7" w:author="J. Wiesehahn" w:date="2019-10-24T16:29:00Z">
        <w:r w:rsidR="008E33BA">
          <w:rPr>
            <w:rFonts w:cs="Arial"/>
          </w:rPr>
          <w:t xml:space="preserve">wurde noch von 110.000 Hektar </w:t>
        </w:r>
      </w:ins>
      <w:ins w:id="8" w:author="J. Wiesehahn" w:date="2019-10-24T16:30:00Z">
        <w:r w:rsidR="008E33BA">
          <w:rPr>
            <w:rFonts w:cs="Arial"/>
          </w:rPr>
          <w:t>verloren gegangenem Wald seit Anfang 2018 gesprochen</w:t>
        </w:r>
      </w:ins>
      <w:r w:rsidR="004E5C45">
        <w:rPr>
          <w:rFonts w:cs="Arial"/>
        </w:rPr>
        <w:t xml:space="preserve"> </w:t>
      </w:r>
      <w:sdt>
        <w:sdtPr>
          <w:rPr>
            <w:rFonts w:cs="Arial"/>
          </w:rPr>
          <w:id w:val="1941409102"/>
          <w:citation/>
        </w:sdtPr>
        <w:sdtEndPr/>
        <w:sdtContent>
          <w:r w:rsidR="004E5C45">
            <w:rPr>
              <w:rFonts w:cs="Arial"/>
            </w:rPr>
            <w:fldChar w:fldCharType="begin"/>
          </w:r>
          <w:r w:rsidR="004E5C45">
            <w:rPr>
              <w:rFonts w:cs="Arial"/>
            </w:rPr>
            <w:instrText xml:space="preserve"> CITATION Deu19 \l 1031 </w:instrText>
          </w:r>
          <w:r w:rsidR="004E5C45">
            <w:rPr>
              <w:rFonts w:cs="Arial"/>
            </w:rPr>
            <w:fldChar w:fldCharType="separate"/>
          </w:r>
          <w:r w:rsidR="006A09CD" w:rsidRPr="006A09CD">
            <w:rPr>
              <w:rFonts w:cs="Arial"/>
              <w:noProof/>
            </w:rPr>
            <w:t>(Deutscher Bundestag, 2019)</w:t>
          </w:r>
          <w:r w:rsidR="004E5C45">
            <w:rPr>
              <w:rFonts w:cs="Arial"/>
            </w:rPr>
            <w:fldChar w:fldCharType="end"/>
          </w:r>
        </w:sdtContent>
      </w:sdt>
      <w:ins w:id="9" w:author="J. Wiesehahn" w:date="2019-10-24T16:30:00Z">
        <w:r w:rsidR="008E33BA">
          <w:rPr>
            <w:rFonts w:cs="Arial"/>
          </w:rPr>
          <w:t xml:space="preserve">. </w:t>
        </w:r>
      </w:ins>
      <w:del w:id="10" w:author="J. Wiesehahn" w:date="2019-10-24T16:31:00Z">
        <w:r w:rsidRPr="00D73679" w:rsidDel="008E33BA">
          <w:rPr>
            <w:rFonts w:cs="Arial"/>
            <w:color w:val="F2F2F2" w:themeColor="background1" w:themeShade="F2"/>
          </w:rPr>
          <w:delText xml:space="preserve">von Anfang </w:delText>
        </w:r>
        <w:r w:rsidR="00D565B2" w:rsidRPr="00D73679" w:rsidDel="008E33BA">
          <w:rPr>
            <w:rFonts w:cs="Arial"/>
            <w:color w:val="F2F2F2" w:themeColor="background1" w:themeShade="F2"/>
          </w:rPr>
          <w:delText xml:space="preserve">2018 </w:delText>
        </w:r>
        <w:r w:rsidRPr="00D73679" w:rsidDel="008E33BA">
          <w:rPr>
            <w:rFonts w:cs="Arial"/>
            <w:color w:val="F2F2F2" w:themeColor="background1" w:themeShade="F2"/>
          </w:rPr>
          <w:delText>bis Ende März</w:delText>
        </w:r>
        <w:r w:rsidR="00DC51A9" w:rsidRPr="00D73679" w:rsidDel="008E33BA">
          <w:rPr>
            <w:rFonts w:cs="Arial"/>
            <w:color w:val="F2F2F2" w:themeColor="background1" w:themeShade="F2"/>
          </w:rPr>
          <w:delText xml:space="preserve"> 2019 </w:delText>
        </w:r>
        <w:r w:rsidR="00C518C4" w:rsidRPr="00D73679" w:rsidDel="008E33BA">
          <w:rPr>
            <w:rFonts w:cs="Arial"/>
            <w:color w:val="F2F2F2" w:themeColor="background1" w:themeShade="F2"/>
          </w:rPr>
          <w:delText>mehr als 110.000</w:delText>
        </w:r>
        <w:r w:rsidR="00D565B2" w:rsidRPr="00D73679" w:rsidDel="008E33BA">
          <w:rPr>
            <w:rFonts w:cs="Arial"/>
            <w:color w:val="F2F2F2" w:themeColor="background1" w:themeShade="F2"/>
          </w:rPr>
          <w:delText xml:space="preserve"> ha Wald verloren gegangen</w:delText>
        </w:r>
        <w:r w:rsidR="00DC51A9" w:rsidRPr="00D73679" w:rsidDel="008E33BA">
          <w:rPr>
            <w:rFonts w:cs="Arial"/>
            <w:color w:val="F2F2F2" w:themeColor="background1" w:themeShade="F2"/>
          </w:rPr>
          <w:delText>,</w:delText>
        </w:r>
        <w:r w:rsidR="00D565B2" w:rsidRPr="00D73679" w:rsidDel="008E33BA">
          <w:rPr>
            <w:rFonts w:cs="Arial"/>
            <w:color w:val="F2F2F2" w:themeColor="background1" w:themeShade="F2"/>
          </w:rPr>
          <w:delText xml:space="preserve"> </w:delText>
        </w:r>
        <w:r w:rsidR="00DC51A9" w:rsidRPr="00D73679" w:rsidDel="008E33BA">
          <w:rPr>
            <w:rFonts w:cs="Arial"/>
            <w:color w:val="F2F2F2" w:themeColor="background1" w:themeShade="F2"/>
          </w:rPr>
          <w:delText xml:space="preserve">davon </w:delText>
        </w:r>
        <w:r w:rsidR="00D565B2" w:rsidRPr="00D73679" w:rsidDel="008E33BA">
          <w:rPr>
            <w:rFonts w:cs="Arial"/>
            <w:color w:val="F2F2F2" w:themeColor="background1" w:themeShade="F2"/>
          </w:rPr>
          <w:delText xml:space="preserve">38.000 Hektar </w:delText>
        </w:r>
        <w:r w:rsidR="00DC51A9" w:rsidRPr="00D73679" w:rsidDel="008E33BA">
          <w:rPr>
            <w:rFonts w:cs="Arial"/>
            <w:color w:val="F2F2F2" w:themeColor="background1" w:themeShade="F2"/>
          </w:rPr>
          <w:delText xml:space="preserve">im </w:delText>
        </w:r>
        <w:r w:rsidR="00D565B2" w:rsidRPr="00D73679" w:rsidDel="008E33BA">
          <w:rPr>
            <w:rFonts w:cs="Arial"/>
            <w:color w:val="F2F2F2" w:themeColor="background1" w:themeShade="F2"/>
          </w:rPr>
          <w:delText>Staatswald</w:delText>
        </w:r>
        <w:r w:rsidR="00DC51A9" w:rsidRPr="00D73679" w:rsidDel="008E33BA">
          <w:rPr>
            <w:rFonts w:cs="Arial"/>
            <w:color w:val="F2F2F2" w:themeColor="background1" w:themeShade="F2"/>
          </w:rPr>
          <w:delText xml:space="preserve"> und</w:delText>
        </w:r>
        <w:r w:rsidR="00D565B2" w:rsidRPr="00D73679" w:rsidDel="008E33BA">
          <w:rPr>
            <w:rFonts w:cs="Arial"/>
            <w:color w:val="F2F2F2" w:themeColor="background1" w:themeShade="F2"/>
          </w:rPr>
          <w:delText xml:space="preserve"> 76.000 Hektar </w:delText>
        </w:r>
        <w:r w:rsidR="00DC51A9" w:rsidRPr="00D73679" w:rsidDel="008E33BA">
          <w:rPr>
            <w:rFonts w:cs="Arial"/>
            <w:color w:val="F2F2F2" w:themeColor="background1" w:themeShade="F2"/>
          </w:rPr>
          <w:delText xml:space="preserve">im Privat- und Körperschaftswald (Bundesregierung auf Anfrage </w:delText>
        </w:r>
        <w:r w:rsidR="001235B5" w:rsidRPr="00D73679" w:rsidDel="008E33BA">
          <w:rPr>
            <w:rFonts w:cs="Arial"/>
            <w:color w:val="F2F2F2" w:themeColor="background1" w:themeShade="F2"/>
          </w:rPr>
          <w:delText>zur Situation der Waldschäden</w:delText>
        </w:r>
        <w:r w:rsidR="00DC51A9" w:rsidRPr="00D73679" w:rsidDel="008E33BA">
          <w:rPr>
            <w:rFonts w:cs="Arial"/>
            <w:color w:val="F2F2F2" w:themeColor="background1" w:themeShade="F2"/>
          </w:rPr>
          <w:delText xml:space="preserve">). </w:delText>
        </w:r>
      </w:del>
      <w:del w:id="11" w:author="J. Wiesehahn" w:date="2019-11-11T13:34:00Z">
        <w:r w:rsidRPr="00D73679" w:rsidDel="002E2BAA">
          <w:rPr>
            <w:rFonts w:cs="Arial"/>
            <w:color w:val="F2F2F2" w:themeColor="background1" w:themeShade="F2"/>
          </w:rPr>
          <w:delText xml:space="preserve">Bei den </w:delText>
        </w:r>
        <w:r w:rsidR="00DD5577" w:rsidRPr="00D73679" w:rsidDel="002E2BAA">
          <w:rPr>
            <w:rFonts w:cs="Arial"/>
            <w:color w:val="F2F2F2" w:themeColor="background1" w:themeShade="F2"/>
          </w:rPr>
          <w:delText>stehenden Beständen ist d</w:delText>
        </w:r>
        <w:r w:rsidRPr="00D73679" w:rsidDel="002E2BAA">
          <w:rPr>
            <w:rFonts w:cs="Arial"/>
            <w:color w:val="F2F2F2" w:themeColor="background1" w:themeShade="F2"/>
          </w:rPr>
          <w:delText>ie Kronenverlichtung im Mittel ang</w:delText>
        </w:r>
        <w:r w:rsidR="00DD5577" w:rsidRPr="00D73679" w:rsidDel="002E2BAA">
          <w:rPr>
            <w:rFonts w:cs="Arial"/>
            <w:color w:val="F2F2F2" w:themeColor="background1" w:themeShade="F2"/>
          </w:rPr>
          <w:delText>e</w:delText>
        </w:r>
        <w:r w:rsidRPr="00D73679" w:rsidDel="002E2BAA">
          <w:rPr>
            <w:rFonts w:cs="Arial"/>
            <w:color w:val="F2F2F2" w:themeColor="background1" w:themeShade="F2"/>
          </w:rPr>
          <w:delText xml:space="preserve">stiegen, regional </w:delText>
        </w:r>
        <w:r w:rsidR="00DD5577" w:rsidRPr="00D73679" w:rsidDel="002E2BAA">
          <w:rPr>
            <w:rFonts w:cs="Arial"/>
            <w:color w:val="F2F2F2" w:themeColor="background1" w:themeShade="F2"/>
          </w:rPr>
          <w:delText xml:space="preserve">hat sie </w:delText>
        </w:r>
        <w:r w:rsidRPr="00D73679" w:rsidDel="002E2BAA">
          <w:rPr>
            <w:rFonts w:cs="Arial"/>
            <w:color w:val="F2F2F2" w:themeColor="background1" w:themeShade="F2"/>
          </w:rPr>
          <w:delText xml:space="preserve">stark </w:delText>
        </w:r>
        <w:r w:rsidR="00DD5577" w:rsidRPr="00D73679" w:rsidDel="002E2BAA">
          <w:rPr>
            <w:rFonts w:cs="Arial"/>
            <w:color w:val="F2F2F2" w:themeColor="background1" w:themeShade="F2"/>
          </w:rPr>
          <w:delText xml:space="preserve">zugenommen </w:delText>
        </w:r>
        <w:r w:rsidRPr="00D73679" w:rsidDel="002E2BAA">
          <w:rPr>
            <w:rFonts w:cs="Arial"/>
            <w:color w:val="F2F2F2" w:themeColor="background1" w:themeShade="F2"/>
          </w:rPr>
          <w:delText>(WZE 2018).</w:delText>
        </w:r>
      </w:del>
      <w:r w:rsidR="0015588B" w:rsidRPr="00A72733">
        <w:rPr>
          <w:rFonts w:cs="Arial"/>
        </w:rPr>
        <w:t xml:space="preserve">Um betroffenen Waldbesitzern zu helfen, Schäden zu bewältigen und die Wälder schnellstmöglich zu stabilisieren bzw. wiederaufzubauen wurde </w:t>
      </w:r>
      <w:r w:rsidR="00C1139F">
        <w:rPr>
          <w:rFonts w:cs="Arial"/>
        </w:rPr>
        <w:t xml:space="preserve">deswegen </w:t>
      </w:r>
      <w:r w:rsidR="00ED04E8">
        <w:rPr>
          <w:rFonts w:cs="Arial"/>
        </w:rPr>
        <w:t>Ende</w:t>
      </w:r>
      <w:r w:rsidR="00AE715B">
        <w:rPr>
          <w:rFonts w:cs="Arial"/>
        </w:rPr>
        <w:t xml:space="preserve"> 2018 </w:t>
      </w:r>
      <w:r w:rsidR="0015588B" w:rsidRPr="00A72733">
        <w:rPr>
          <w:rFonts w:cs="Arial"/>
        </w:rPr>
        <w:t xml:space="preserve">ein Förderprogramm beschlossen. </w:t>
      </w:r>
      <w:r w:rsidR="00C1139F">
        <w:rPr>
          <w:rFonts w:cs="Arial"/>
        </w:rPr>
        <w:t>Und i</w:t>
      </w:r>
      <w:r w:rsidR="0015588B" w:rsidRPr="00A72733">
        <w:rPr>
          <w:rFonts w:cs="Arial"/>
        </w:rPr>
        <w:t>n diesem Jahr</w:t>
      </w:r>
      <w:r w:rsidR="00A40CAA">
        <w:rPr>
          <w:rFonts w:cs="Arial"/>
        </w:rPr>
        <w:t xml:space="preserve"> wurde nochmals einer Erhöhung der</w:t>
      </w:r>
      <w:r w:rsidR="0015588B" w:rsidRPr="00A72733">
        <w:rPr>
          <w:rFonts w:cs="Arial"/>
        </w:rPr>
        <w:t xml:space="preserve"> finanzielle</w:t>
      </w:r>
      <w:r w:rsidR="00A40CAA">
        <w:rPr>
          <w:rFonts w:cs="Arial"/>
        </w:rPr>
        <w:t>n</w:t>
      </w:r>
      <w:r w:rsidR="0015588B" w:rsidRPr="00A72733">
        <w:rPr>
          <w:rFonts w:cs="Arial"/>
        </w:rPr>
        <w:t xml:space="preserve"> Unterstützung für die Waldbesitzer zugesagt. </w:t>
      </w:r>
      <w:r w:rsidR="00C1139F">
        <w:rPr>
          <w:rFonts w:cs="Arial"/>
        </w:rPr>
        <w:t xml:space="preserve">Dies macht </w:t>
      </w:r>
      <w:r w:rsidR="00471403">
        <w:rPr>
          <w:rFonts w:cs="Arial"/>
        </w:rPr>
        <w:t xml:space="preserve">einerseits </w:t>
      </w:r>
      <w:r w:rsidR="00C1139F">
        <w:rPr>
          <w:rFonts w:cs="Arial"/>
        </w:rPr>
        <w:t>deutlich, wie große die Schäden sind, es macht aber auch deutlich wie schnell sich die Lage ändert</w:t>
      </w:r>
      <w:r w:rsidR="004E5C45">
        <w:rPr>
          <w:rFonts w:cs="Arial"/>
        </w:rPr>
        <w:t xml:space="preserve"> und wozu aktuelle Zahlen benötigt werden</w:t>
      </w:r>
      <w:r w:rsidR="00C1139F">
        <w:rPr>
          <w:rFonts w:cs="Arial"/>
        </w:rPr>
        <w:t>.</w:t>
      </w:r>
      <w:del w:id="12" w:author="J. Wiesehahn" w:date="2019-11-11T13:33:00Z">
        <w:r w:rsidR="00100EE9" w:rsidDel="002E2BAA">
          <w:rPr>
            <w:rFonts w:cs="Arial"/>
          </w:rPr>
          <w:delText>Insgesamt wurden Bundesmittel von 547 Mio</w:delText>
        </w:r>
        <w:r w:rsidR="008E33BA" w:rsidDel="002E2BAA">
          <w:rPr>
            <w:rFonts w:cs="Arial"/>
          </w:rPr>
          <w:delText>. Euro</w:delText>
        </w:r>
        <w:r w:rsidR="00623EE9" w:rsidDel="002E2BAA">
          <w:rPr>
            <w:rFonts w:cs="Arial"/>
          </w:rPr>
          <w:delText xml:space="preserve"> </w:delText>
        </w:r>
        <w:r w:rsidR="00623EE9" w:rsidRPr="00623EE9" w:rsidDel="002E2BAA">
          <w:rPr>
            <w:rFonts w:cs="Arial"/>
          </w:rPr>
          <w:delText xml:space="preserve">für die Bewältigung der bundesweiten </w:delText>
        </w:r>
        <w:r w:rsidR="00EF0DE6" w:rsidDel="002E2BAA">
          <w:rPr>
            <w:rFonts w:cs="Arial"/>
          </w:rPr>
          <w:delText>Walds</w:delText>
        </w:r>
        <w:r w:rsidR="00623EE9" w:rsidRPr="00623EE9" w:rsidDel="002E2BAA">
          <w:rPr>
            <w:rFonts w:cs="Arial"/>
          </w:rPr>
          <w:delText>chäden</w:delText>
        </w:r>
        <w:r w:rsidR="008E33BA" w:rsidDel="002E2BAA">
          <w:rPr>
            <w:rFonts w:cs="Arial"/>
          </w:rPr>
          <w:delText xml:space="preserve"> zugesichert.</w:delText>
        </w:r>
      </w:del>
    </w:p>
    <w:p w14:paraId="743C9A47" w14:textId="365DDCEE" w:rsidR="00A611EF" w:rsidRDefault="00A611EF" w:rsidP="0015588B">
      <w:pPr>
        <w:rPr>
          <w:rFonts w:cs="Arial"/>
        </w:rPr>
      </w:pPr>
      <w:r w:rsidRPr="00A72733">
        <w:rPr>
          <w:rFonts w:cs="Arial"/>
        </w:rPr>
        <w:t xml:space="preserve">Die Verantwortung zur Quantifizierung der Waldschäden liegt </w:t>
      </w:r>
      <w:r>
        <w:rPr>
          <w:rFonts w:cs="Arial"/>
        </w:rPr>
        <w:t xml:space="preserve">zwar </w:t>
      </w:r>
      <w:r w:rsidRPr="00A72733">
        <w:rPr>
          <w:rFonts w:cs="Arial"/>
        </w:rPr>
        <w:t>in erster Linie beim Waldbewirtschafter</w:t>
      </w:r>
      <w:r>
        <w:rPr>
          <w:rFonts w:cs="Arial"/>
        </w:rPr>
        <w:t xml:space="preserve">, dennoch </w:t>
      </w:r>
      <w:r w:rsidR="009965CF">
        <w:rPr>
          <w:rFonts w:cs="Arial"/>
        </w:rPr>
        <w:t>ist auch</w:t>
      </w:r>
      <w:r>
        <w:rPr>
          <w:rFonts w:cs="Arial"/>
        </w:rPr>
        <w:t xml:space="preserve"> eine unabhängige Schätzung auf überregionaler Ebene </w:t>
      </w:r>
      <w:r w:rsidR="00E35A5F">
        <w:rPr>
          <w:rFonts w:cs="Arial"/>
        </w:rPr>
        <w:t xml:space="preserve">mit einheitlicher Methodik </w:t>
      </w:r>
      <w:r w:rsidR="009965CF">
        <w:rPr>
          <w:rFonts w:cs="Arial"/>
        </w:rPr>
        <w:t xml:space="preserve">wichtig. So könnten z.B. </w:t>
      </w:r>
      <w:r w:rsidR="00E35A5F">
        <w:rPr>
          <w:rFonts w:cs="Arial"/>
        </w:rPr>
        <w:t xml:space="preserve">Regionen besser miteinander vergleichen </w:t>
      </w:r>
      <w:r w:rsidR="009965CF">
        <w:rPr>
          <w:rFonts w:cs="Arial"/>
        </w:rPr>
        <w:t>werden</w:t>
      </w:r>
      <w:r w:rsidR="00E35A5F">
        <w:rPr>
          <w:rFonts w:cs="Arial"/>
        </w:rPr>
        <w:t xml:space="preserve"> oder Zahlen unterschiedlicher Quellen verifizier</w:t>
      </w:r>
      <w:r w:rsidR="009965CF">
        <w:rPr>
          <w:rFonts w:cs="Arial"/>
        </w:rPr>
        <w:t>t werden</w:t>
      </w:r>
      <w:r w:rsidR="00E35A5F">
        <w:rPr>
          <w:rFonts w:cs="Arial"/>
        </w:rPr>
        <w:t xml:space="preserve">. </w:t>
      </w:r>
      <w:r w:rsidR="00ED2405">
        <w:rPr>
          <w:rFonts w:cs="Arial"/>
        </w:rPr>
        <w:t>Terrestrische</w:t>
      </w:r>
      <w:r w:rsidR="00E35A5F">
        <w:rPr>
          <w:rFonts w:cs="Arial"/>
        </w:rPr>
        <w:t xml:space="preserve"> Inventurdaten</w:t>
      </w:r>
      <w:r w:rsidR="00ED2405">
        <w:rPr>
          <w:rFonts w:cs="Arial"/>
        </w:rPr>
        <w:t xml:space="preserve"> werden</w:t>
      </w:r>
      <w:r w:rsidR="00EA7FB6">
        <w:rPr>
          <w:rFonts w:cs="Arial"/>
        </w:rPr>
        <w:t xml:space="preserve"> entweder zu selten erfasst</w:t>
      </w:r>
      <w:r w:rsidR="00ED2405">
        <w:rPr>
          <w:rFonts w:cs="Arial"/>
        </w:rPr>
        <w:t>,</w:t>
      </w:r>
      <w:r w:rsidR="00EA7FB6">
        <w:rPr>
          <w:rFonts w:cs="Arial"/>
        </w:rPr>
        <w:t xml:space="preserve"> um aktuelle Zahlen zu liefern (Betriebsinventuren</w:t>
      </w:r>
      <w:r w:rsidR="000075E5">
        <w:rPr>
          <w:rFonts w:cs="Arial"/>
        </w:rPr>
        <w:t>, Bundeswaldinventur</w:t>
      </w:r>
      <w:r w:rsidR="00EA7FB6">
        <w:rPr>
          <w:rFonts w:cs="Arial"/>
        </w:rPr>
        <w:t xml:space="preserve">) oder </w:t>
      </w:r>
      <w:r w:rsidR="00ED2405">
        <w:rPr>
          <w:rFonts w:cs="Arial"/>
        </w:rPr>
        <w:t xml:space="preserve">sie haben </w:t>
      </w:r>
      <w:r w:rsidR="00EA7FB6">
        <w:rPr>
          <w:rFonts w:cs="Arial"/>
        </w:rPr>
        <w:t xml:space="preserve">einen zu geringen Umfang um Entwicklungen auf regionaler Ebene abbilden </w:t>
      </w:r>
      <w:r w:rsidR="00A40CAA">
        <w:rPr>
          <w:rFonts w:cs="Arial"/>
        </w:rPr>
        <w:t>zu können</w:t>
      </w:r>
      <w:r w:rsidR="001E083E">
        <w:rPr>
          <w:rFonts w:cs="Arial"/>
        </w:rPr>
        <w:t xml:space="preserve"> </w:t>
      </w:r>
      <w:r w:rsidR="00EA7FB6">
        <w:rPr>
          <w:rFonts w:cs="Arial"/>
        </w:rPr>
        <w:t>(Waldzustandserfassung)</w:t>
      </w:r>
      <w:r w:rsidR="00ED2405">
        <w:rPr>
          <w:rFonts w:cs="Arial"/>
        </w:rPr>
        <w:t>.</w:t>
      </w:r>
      <w:r w:rsidR="00120842">
        <w:rPr>
          <w:rFonts w:cs="Arial"/>
        </w:rPr>
        <w:t xml:space="preserve"> </w:t>
      </w:r>
      <w:r w:rsidR="00ED2405">
        <w:rPr>
          <w:rFonts w:cs="Arial"/>
        </w:rPr>
        <w:t xml:space="preserve">Eine Alternative (Ergänzung) </w:t>
      </w:r>
      <w:r w:rsidR="00ED2405">
        <w:rPr>
          <w:rFonts w:cs="Arial"/>
        </w:rPr>
        <w:lastRenderedPageBreak/>
        <w:t>besteht in der</w:t>
      </w:r>
      <w:r w:rsidR="00EA7FB6">
        <w:rPr>
          <w:rFonts w:cs="Arial"/>
        </w:rPr>
        <w:t xml:space="preserve"> Auswertung von Fernerkundungsdaten. </w:t>
      </w:r>
      <w:r w:rsidR="007933A6">
        <w:rPr>
          <w:rFonts w:cs="Arial"/>
        </w:rPr>
        <w:t>In e</w:t>
      </w:r>
      <w:r w:rsidR="001357C5" w:rsidRPr="00A72733">
        <w:rPr>
          <w:rFonts w:cs="Arial"/>
        </w:rPr>
        <w:t>inige</w:t>
      </w:r>
      <w:r w:rsidR="007933A6">
        <w:rPr>
          <w:rFonts w:cs="Arial"/>
        </w:rPr>
        <w:t>n</w:t>
      </w:r>
      <w:r w:rsidR="001357C5" w:rsidRPr="00A72733">
        <w:rPr>
          <w:rFonts w:cs="Arial"/>
        </w:rPr>
        <w:t xml:space="preserve"> Bundesländer</w:t>
      </w:r>
      <w:r w:rsidR="007933A6">
        <w:rPr>
          <w:rFonts w:cs="Arial"/>
        </w:rPr>
        <w:t>n wird die Fernerkundung bereits zur Beurteilung von Waldschäden genutzt. S</w:t>
      </w:r>
      <w:r w:rsidR="00845C57">
        <w:rPr>
          <w:rFonts w:cs="Arial"/>
        </w:rPr>
        <w:t xml:space="preserve">o wurde beispielsweise der </w:t>
      </w:r>
      <w:r w:rsidR="001357C5" w:rsidRPr="00A72733">
        <w:rPr>
          <w:rFonts w:cs="Arial"/>
        </w:rPr>
        <w:t xml:space="preserve">Copernicus Emergency Management Service </w:t>
      </w:r>
      <w:r w:rsidR="00D73467">
        <w:rPr>
          <w:rFonts w:cs="Arial"/>
        </w:rPr>
        <w:t xml:space="preserve">(EMS) </w:t>
      </w:r>
      <w:r w:rsidR="00845C57">
        <w:rPr>
          <w:rFonts w:cs="Arial"/>
        </w:rPr>
        <w:t>genutzt um nach Sturmtief Friederike Anfang 2018 einen schnellen Überblick der Schäden zu erhalten</w:t>
      </w:r>
      <w:r w:rsidR="00F45A11">
        <w:rPr>
          <w:rFonts w:cs="Arial"/>
        </w:rPr>
        <w:t xml:space="preserve"> und i</w:t>
      </w:r>
      <w:r w:rsidR="000075E5">
        <w:rPr>
          <w:rFonts w:cs="Arial"/>
        </w:rPr>
        <w:t xml:space="preserve">n den Landesforschungseinrichtungen </w:t>
      </w:r>
      <w:r w:rsidR="00B46F6A">
        <w:rPr>
          <w:rFonts w:cs="Arial"/>
        </w:rPr>
        <w:t>arbeitet man</w:t>
      </w:r>
      <w:r w:rsidR="000075E5">
        <w:rPr>
          <w:rFonts w:cs="Arial"/>
        </w:rPr>
        <w:t xml:space="preserve"> </w:t>
      </w:r>
      <w:r w:rsidR="00B46F6A">
        <w:rPr>
          <w:rFonts w:cs="Arial"/>
        </w:rPr>
        <w:t>auch seit einiger Zeit</w:t>
      </w:r>
      <w:r w:rsidR="000075E5">
        <w:rPr>
          <w:rFonts w:cs="Arial"/>
        </w:rPr>
        <w:t xml:space="preserve"> an der Waldschadenserkennun</w:t>
      </w:r>
      <w:r w:rsidR="00B46F6A">
        <w:rPr>
          <w:rFonts w:cs="Arial"/>
        </w:rPr>
        <w:t>g</w:t>
      </w:r>
      <w:r w:rsidR="00845C57">
        <w:rPr>
          <w:rFonts w:cs="Arial"/>
        </w:rPr>
        <w:t>.</w:t>
      </w:r>
      <w:r w:rsidR="001357C5" w:rsidRPr="00A72733">
        <w:rPr>
          <w:rFonts w:cs="Arial"/>
        </w:rPr>
        <w:t xml:space="preserve"> Auf Bundesebene </w:t>
      </w:r>
      <w:r w:rsidR="00B46F6A">
        <w:rPr>
          <w:rFonts w:cs="Arial"/>
        </w:rPr>
        <w:t xml:space="preserve">dagegen </w:t>
      </w:r>
      <w:r w:rsidR="001357C5" w:rsidRPr="00A72733">
        <w:rPr>
          <w:rFonts w:cs="Arial"/>
        </w:rPr>
        <w:t xml:space="preserve">wird die Fernerkundung derzeit noch nicht im Bereich </w:t>
      </w:r>
      <w:r w:rsidR="00120842">
        <w:rPr>
          <w:rFonts w:cs="Arial"/>
        </w:rPr>
        <w:t xml:space="preserve">des </w:t>
      </w:r>
      <w:r w:rsidR="001357C5" w:rsidRPr="00A72733">
        <w:rPr>
          <w:rFonts w:cs="Arial"/>
        </w:rPr>
        <w:t>Waldmonitoring</w:t>
      </w:r>
      <w:r w:rsidR="00120842">
        <w:rPr>
          <w:rFonts w:cs="Arial"/>
        </w:rPr>
        <w:t>s</w:t>
      </w:r>
      <w:r w:rsidR="001357C5" w:rsidRPr="00A72733">
        <w:rPr>
          <w:rFonts w:cs="Arial"/>
        </w:rPr>
        <w:t xml:space="preserve"> eingesetzt</w:t>
      </w:r>
      <w:r w:rsidR="00BE774A">
        <w:rPr>
          <w:rFonts w:cs="Arial"/>
        </w:rPr>
        <w:t>.</w:t>
      </w:r>
      <w:r w:rsidR="001357C5" w:rsidRPr="001357C5">
        <w:rPr>
          <w:rFonts w:cs="Arial"/>
        </w:rPr>
        <w:t xml:space="preserve"> </w:t>
      </w:r>
      <w:r w:rsidR="00BE774A">
        <w:rPr>
          <w:rFonts w:cs="Arial"/>
        </w:rPr>
        <w:t>D</w:t>
      </w:r>
      <w:r w:rsidR="001357C5" w:rsidRPr="00A72733">
        <w:rPr>
          <w:rFonts w:cs="Arial"/>
        </w:rPr>
        <w:t xml:space="preserve">er Aufbau eines nationalen Waldschutzmonitorings </w:t>
      </w:r>
      <w:r w:rsidR="005F1AEB">
        <w:rPr>
          <w:rFonts w:cs="Arial"/>
        </w:rPr>
        <w:t xml:space="preserve">ist </w:t>
      </w:r>
      <w:r w:rsidR="00BE774A">
        <w:rPr>
          <w:rFonts w:cs="Arial"/>
        </w:rPr>
        <w:t>jedoch</w:t>
      </w:r>
      <w:r w:rsidR="005F1AEB">
        <w:rPr>
          <w:rFonts w:cs="Arial"/>
        </w:rPr>
        <w:t xml:space="preserve"> </w:t>
      </w:r>
      <w:r w:rsidR="001357C5" w:rsidRPr="00A72733">
        <w:rPr>
          <w:rFonts w:cs="Arial"/>
        </w:rPr>
        <w:t>vorgesehen</w:t>
      </w:r>
      <w:r w:rsidR="005F1AEB">
        <w:rPr>
          <w:rFonts w:cs="Arial"/>
        </w:rPr>
        <w:t>.</w:t>
      </w:r>
      <w:r w:rsidR="001357C5">
        <w:rPr>
          <w:rFonts w:cs="Arial"/>
        </w:rPr>
        <w:t xml:space="preserve"> </w:t>
      </w:r>
      <w:r w:rsidR="005F1AEB">
        <w:rPr>
          <w:rFonts w:cs="Arial"/>
        </w:rPr>
        <w:t>Dabei werden</w:t>
      </w:r>
      <w:r w:rsidR="001357C5">
        <w:rPr>
          <w:rFonts w:cs="Arial"/>
        </w:rPr>
        <w:t xml:space="preserve"> a</w:t>
      </w:r>
      <w:r w:rsidR="001357C5" w:rsidRPr="00A72733">
        <w:rPr>
          <w:rFonts w:cs="Arial"/>
        </w:rPr>
        <w:t>ktuell zumindest die Möglichkeiten zur systematischen Erfassung der Waldschäden unter Einbezug von Fernerkundungsdaten geprüft</w:t>
      </w:r>
      <w:sdt>
        <w:sdtPr>
          <w:rPr>
            <w:rFonts w:cs="Arial"/>
          </w:rPr>
          <w:id w:val="834809788"/>
          <w:citation/>
        </w:sdtPr>
        <w:sdtEndPr/>
        <w:sdtContent>
          <w:r w:rsidR="00867F09">
            <w:rPr>
              <w:rFonts w:cs="Arial"/>
            </w:rPr>
            <w:fldChar w:fldCharType="begin"/>
          </w:r>
          <w:r w:rsidR="00867F09">
            <w:rPr>
              <w:rFonts w:cs="Arial"/>
            </w:rPr>
            <w:instrText xml:space="preserve"> CITATION BME19 \l 1031 </w:instrText>
          </w:r>
          <w:r w:rsidR="00867F09">
            <w:rPr>
              <w:rFonts w:cs="Arial"/>
            </w:rPr>
            <w:fldChar w:fldCharType="separate"/>
          </w:r>
          <w:r w:rsidR="006A09CD">
            <w:rPr>
              <w:rFonts w:cs="Arial"/>
              <w:noProof/>
            </w:rPr>
            <w:t xml:space="preserve"> </w:t>
          </w:r>
          <w:r w:rsidR="006A09CD" w:rsidRPr="006A09CD">
            <w:rPr>
              <w:rFonts w:cs="Arial"/>
              <w:noProof/>
            </w:rPr>
            <w:t>(BMEL, 2019)</w:t>
          </w:r>
          <w:r w:rsidR="00867F09">
            <w:rPr>
              <w:rFonts w:cs="Arial"/>
            </w:rPr>
            <w:fldChar w:fldCharType="end"/>
          </w:r>
        </w:sdtContent>
      </w:sdt>
      <w:r w:rsidR="001357C5" w:rsidRPr="00A72733">
        <w:rPr>
          <w:rFonts w:cs="Arial"/>
        </w:rPr>
        <w:t xml:space="preserve">. </w:t>
      </w:r>
    </w:p>
    <w:p w14:paraId="1ADE8F7E" w14:textId="68D84743" w:rsidR="00CC25B4" w:rsidRPr="00CC25B4" w:rsidRDefault="00CC25B4" w:rsidP="00EF39C3">
      <w:pPr>
        <w:pStyle w:val="berschrift2"/>
      </w:pPr>
      <w:r>
        <w:t>Schadenserkennung</w:t>
      </w:r>
      <w:r w:rsidR="008E49CB">
        <w:t xml:space="preserve"> in der Cloud</w:t>
      </w:r>
    </w:p>
    <w:p w14:paraId="5E4FE6AC" w14:textId="38C8AF2D" w:rsidR="004A30D1" w:rsidRPr="00BE774A" w:rsidRDefault="00733048" w:rsidP="004A30D1">
      <w:pPr>
        <w:rPr>
          <w:rFonts w:cs="Arial"/>
        </w:rPr>
      </w:pPr>
      <w:r>
        <w:rPr>
          <w:rFonts w:cs="Arial"/>
        </w:rPr>
        <w:t>Um das Potenzial von freien Daten und Algorithmen zur automatisierten Schadflächenerkennung zu testen</w:t>
      </w:r>
      <w:r w:rsidR="00EA39FF">
        <w:rPr>
          <w:rFonts w:cs="Arial"/>
        </w:rPr>
        <w:t>,</w:t>
      </w:r>
      <w:r>
        <w:rPr>
          <w:rFonts w:cs="Arial"/>
        </w:rPr>
        <w:t xml:space="preserve"> </w:t>
      </w:r>
      <w:r w:rsidR="00B46F6A">
        <w:rPr>
          <w:rFonts w:cs="Arial"/>
        </w:rPr>
        <w:t>haben wir</w:t>
      </w:r>
      <w:r>
        <w:rPr>
          <w:rFonts w:cs="Arial"/>
        </w:rPr>
        <w:t xml:space="preserve"> eine Pilotstudie durchgeführt</w:t>
      </w:r>
      <w:r w:rsidR="00B46F6A">
        <w:rPr>
          <w:rFonts w:cs="Arial"/>
        </w:rPr>
        <w:t xml:space="preserve"> in der wir </w:t>
      </w:r>
      <w:r w:rsidR="00EA39FF">
        <w:rPr>
          <w:rFonts w:cs="Arial"/>
        </w:rPr>
        <w:t xml:space="preserve">versucht haben </w:t>
      </w:r>
      <w:r w:rsidR="00B46F6A">
        <w:rPr>
          <w:rFonts w:cs="Arial"/>
        </w:rPr>
        <w:t xml:space="preserve">Nordrhein-Westfalens Waldflächen </w:t>
      </w:r>
      <w:r w:rsidR="00EA39FF">
        <w:rPr>
          <w:rFonts w:cs="Arial"/>
        </w:rPr>
        <w:t xml:space="preserve">zu </w:t>
      </w:r>
      <w:r w:rsidR="00B46F6A">
        <w:rPr>
          <w:rFonts w:cs="Arial"/>
        </w:rPr>
        <w:t>kartier</w:t>
      </w:r>
      <w:r w:rsidR="00EA39FF">
        <w:rPr>
          <w:rFonts w:cs="Arial"/>
        </w:rPr>
        <w:t>en</w:t>
      </w:r>
      <w:r w:rsidR="00B46F6A">
        <w:rPr>
          <w:rFonts w:cs="Arial"/>
        </w:rPr>
        <w:t xml:space="preserve">, welche </w:t>
      </w:r>
      <w:r w:rsidR="00EA39FF">
        <w:rPr>
          <w:rFonts w:cs="Arial"/>
        </w:rPr>
        <w:t>in</w:t>
      </w:r>
      <w:r w:rsidR="00B46F6A">
        <w:rPr>
          <w:rFonts w:cs="Arial"/>
        </w:rPr>
        <w:t xml:space="preserve"> de</w:t>
      </w:r>
      <w:r w:rsidR="00EA39FF">
        <w:rPr>
          <w:rFonts w:cs="Arial"/>
        </w:rPr>
        <w:t>n</w:t>
      </w:r>
      <w:r w:rsidR="00B46F6A">
        <w:rPr>
          <w:rFonts w:cs="Arial"/>
        </w:rPr>
        <w:t xml:space="preserve"> letzten 10 Jahre</w:t>
      </w:r>
      <w:r w:rsidR="00EA39FF">
        <w:rPr>
          <w:rFonts w:cs="Arial"/>
        </w:rPr>
        <w:t>n</w:t>
      </w:r>
      <w:r w:rsidR="00B46F6A">
        <w:rPr>
          <w:rFonts w:cs="Arial"/>
        </w:rPr>
        <w:t xml:space="preserve"> </w:t>
      </w:r>
      <w:r w:rsidR="00EA39FF">
        <w:rPr>
          <w:rFonts w:cs="Arial"/>
        </w:rPr>
        <w:t>stark geschädigt wurden</w:t>
      </w:r>
      <w:r>
        <w:rPr>
          <w:rFonts w:cs="Arial"/>
        </w:rPr>
        <w:t xml:space="preserve">. </w:t>
      </w:r>
      <w:del w:id="13" w:author="J. Wiesehahn" w:date="2019-11-15T09:33:00Z">
        <w:r w:rsidR="0094706F" w:rsidDel="00EA39FF">
          <w:rPr>
            <w:rFonts w:cs="Arial"/>
          </w:rPr>
          <w:delText xml:space="preserve">Kostenlose Satellitenbilddaten </w:delText>
        </w:r>
        <w:r w:rsidR="0094706F" w:rsidRPr="00A72733" w:rsidDel="00EA39FF">
          <w:rPr>
            <w:rFonts w:cs="Arial"/>
          </w:rPr>
          <w:delText>und frei verfügbaren Geodaten</w:delText>
        </w:r>
        <w:r w:rsidR="0094706F" w:rsidRPr="0094706F" w:rsidDel="00EA39FF">
          <w:rPr>
            <w:rFonts w:cs="Arial"/>
          </w:rPr>
          <w:delText xml:space="preserve"> </w:delText>
        </w:r>
        <w:r w:rsidR="0094706F" w:rsidDel="00EA39FF">
          <w:rPr>
            <w:rFonts w:cs="Arial"/>
          </w:rPr>
          <w:delText xml:space="preserve">wurden genutzt um stark geschädigte Waldflächen der letzten 10 Jahre in Nordrhein-Westfalen zu detektieren und regionalisierte Waldschadensflächen abzuleiten. </w:delText>
        </w:r>
      </w:del>
      <w:r w:rsidR="004A30D1">
        <w:rPr>
          <w:rFonts w:cs="Arial"/>
        </w:rPr>
        <w:t xml:space="preserve">Das Land </w:t>
      </w:r>
      <w:r w:rsidR="00BE774A">
        <w:rPr>
          <w:rFonts w:cs="Arial"/>
        </w:rPr>
        <w:t>NRW</w:t>
      </w:r>
      <w:r w:rsidR="004A30D1" w:rsidRPr="00A72733">
        <w:rPr>
          <w:rFonts w:cs="Arial"/>
        </w:rPr>
        <w:t xml:space="preserve"> wurde </w:t>
      </w:r>
      <w:r w:rsidR="004A30D1">
        <w:rPr>
          <w:rFonts w:cs="Arial"/>
        </w:rPr>
        <w:t>a</w:t>
      </w:r>
      <w:r w:rsidR="004A30D1" w:rsidRPr="00A72733">
        <w:rPr>
          <w:rFonts w:cs="Arial"/>
        </w:rPr>
        <w:t>ufgrund der freien Datenverfügbarkeit</w:t>
      </w:r>
      <w:r w:rsidR="004A30D1">
        <w:rPr>
          <w:rFonts w:cs="Arial"/>
        </w:rPr>
        <w:t xml:space="preserve"> </w:t>
      </w:r>
      <w:r w:rsidR="004A30D1" w:rsidRPr="00A72733">
        <w:rPr>
          <w:rFonts w:cs="Arial"/>
        </w:rPr>
        <w:t xml:space="preserve">als Beispielregion ausgewählt. Zwar sind die benötigten Satellitenbilder global kostenfrei verfügbar, regionale </w:t>
      </w:r>
      <w:r w:rsidR="00B46F6A">
        <w:rPr>
          <w:rFonts w:cs="Arial"/>
        </w:rPr>
        <w:t>Geod</w:t>
      </w:r>
      <w:r w:rsidR="004A30D1" w:rsidRPr="00A72733">
        <w:rPr>
          <w:rFonts w:cs="Arial"/>
        </w:rPr>
        <w:t xml:space="preserve">aten wie Forstamtsgrenzen oder Waldflächen welche zur Regionalisierung der Berechnungen </w:t>
      </w:r>
      <w:r w:rsidR="00BE774A">
        <w:rPr>
          <w:rFonts w:cs="Arial"/>
        </w:rPr>
        <w:t>benutzt</w:t>
      </w:r>
      <w:r w:rsidR="004A30D1" w:rsidRPr="00A72733">
        <w:rPr>
          <w:rFonts w:cs="Arial"/>
        </w:rPr>
        <w:t xml:space="preserve"> werden</w:t>
      </w:r>
      <w:r w:rsidR="00D52AED">
        <w:rPr>
          <w:rFonts w:cs="Arial"/>
        </w:rPr>
        <w:t xml:space="preserve"> </w:t>
      </w:r>
      <w:r w:rsidR="004A30D1" w:rsidRPr="00A72733">
        <w:rPr>
          <w:rFonts w:cs="Arial"/>
        </w:rPr>
        <w:t>unterliegen aber in vielen Bundesländern immer noch komplizierten Beschränkungen.</w:t>
      </w:r>
      <w:r w:rsidR="00874D36">
        <w:rPr>
          <w:rFonts w:cs="Arial"/>
        </w:rPr>
        <w:t xml:space="preserve"> </w:t>
      </w:r>
      <w:del w:id="14" w:author="J. Wiesehahn" w:date="2019-11-11T14:40:00Z">
        <w:r w:rsidR="004A30D1" w:rsidRPr="00D52AED" w:rsidDel="00D52AED">
          <w:rPr>
            <w:rFonts w:cs="Arial"/>
          </w:rPr>
          <w:delText xml:space="preserve">Im Januar 2018 fielen durch Orkantief Friederike 2,5 Millionen Festmeter Sturmholz </w:delText>
        </w:r>
        <w:r w:rsidR="00874D36" w:rsidRPr="00D52AED" w:rsidDel="00D52AED">
          <w:rPr>
            <w:rFonts w:cs="Arial"/>
          </w:rPr>
          <w:delText xml:space="preserve">in NRW </w:delText>
        </w:r>
        <w:r w:rsidR="004A30D1" w:rsidRPr="00D52AED" w:rsidDel="00D52AED">
          <w:rPr>
            <w:rFonts w:cs="Arial"/>
          </w:rPr>
          <w:delText xml:space="preserve">an. Gefolgt von einem extrem trockenen Sommer und starkem Borkenkäferbefall sowie weiterer Forstschädlinge kam es zu erheblichen Waldschäden. Angaben zu Schadholzmengen ändern sich laufend </w:delText>
        </w:r>
        <w:commentRangeStart w:id="15"/>
        <w:r w:rsidR="004A30D1" w:rsidRPr="00D52AED" w:rsidDel="00D52AED">
          <w:rPr>
            <w:rFonts w:cs="Arial"/>
          </w:rPr>
          <w:delText>(mittlerweile wird von über 13 Millionen Kubikmetern allein bei der Fichte in 2018/19 ausgegangen)</w:delText>
        </w:r>
        <w:commentRangeEnd w:id="15"/>
        <w:r w:rsidR="004A30D1" w:rsidRPr="00D52AED" w:rsidDel="00D52AED">
          <w:rPr>
            <w:rStyle w:val="Kommentarzeichen"/>
          </w:rPr>
          <w:commentReference w:id="15"/>
        </w:r>
        <w:r w:rsidR="004A30D1" w:rsidRPr="00D52AED" w:rsidDel="00D52AED">
          <w:rPr>
            <w:rFonts w:cs="Arial"/>
          </w:rPr>
          <w:delText>.</w:delText>
        </w:r>
      </w:del>
    </w:p>
    <w:p w14:paraId="3C961D96" w14:textId="31BE82AE" w:rsidR="00674478" w:rsidRDefault="00BA16B1" w:rsidP="00874D36">
      <w:pPr>
        <w:rPr>
          <w:rFonts w:cs="Arial"/>
        </w:rPr>
      </w:pPr>
      <w:r>
        <w:rPr>
          <w:rFonts w:cs="Arial"/>
        </w:rPr>
        <w:t xml:space="preserve">Um die Schadflächen zu bestimmen </w:t>
      </w:r>
      <w:r w:rsidR="00EA39FF">
        <w:rPr>
          <w:rFonts w:cs="Arial"/>
        </w:rPr>
        <w:t>haben wir</w:t>
      </w:r>
      <w:r>
        <w:rPr>
          <w:rFonts w:cs="Arial"/>
        </w:rPr>
        <w:t xml:space="preserve"> </w:t>
      </w:r>
      <w:r w:rsidRPr="00A72733">
        <w:rPr>
          <w:rFonts w:cs="Arial"/>
        </w:rPr>
        <w:t xml:space="preserve">Daten </w:t>
      </w:r>
      <w:r>
        <w:rPr>
          <w:rFonts w:cs="Arial"/>
        </w:rPr>
        <w:t xml:space="preserve">der Landsat-Satelliten </w:t>
      </w:r>
      <w:r w:rsidR="00EA39FF">
        <w:rPr>
          <w:rFonts w:cs="Arial"/>
        </w:rPr>
        <w:t>der Jahre</w:t>
      </w:r>
      <w:r>
        <w:rPr>
          <w:rFonts w:cs="Arial"/>
        </w:rPr>
        <w:t xml:space="preserve"> 1984 bis 2019</w:t>
      </w:r>
      <w:r w:rsidRPr="00A72733">
        <w:rPr>
          <w:rFonts w:cs="Arial"/>
        </w:rPr>
        <w:t xml:space="preserve"> auf einer Cloud-Computing-Plattform (Google-Earth-Engine) </w:t>
      </w:r>
      <w:r w:rsidR="005424A3">
        <w:rPr>
          <w:rFonts w:cs="Arial"/>
        </w:rPr>
        <w:t>a</w:t>
      </w:r>
      <w:r w:rsidR="00047B72">
        <w:rPr>
          <w:rFonts w:cs="Arial"/>
        </w:rPr>
        <w:t>usgewertet.</w:t>
      </w:r>
      <w:r w:rsidRPr="00A72733">
        <w:rPr>
          <w:rFonts w:cs="Arial"/>
        </w:rPr>
        <w:t xml:space="preserve"> </w:t>
      </w:r>
      <w:r w:rsidR="003453DC">
        <w:rPr>
          <w:rFonts w:cs="Arial"/>
        </w:rPr>
        <w:t>Die</w:t>
      </w:r>
      <w:r w:rsidR="00874D36" w:rsidRPr="00A72733">
        <w:rPr>
          <w:rFonts w:cs="Arial"/>
        </w:rPr>
        <w:t xml:space="preserve"> Auswertung </w:t>
      </w:r>
      <w:r w:rsidR="008E49CB">
        <w:rPr>
          <w:rFonts w:cs="Arial"/>
        </w:rPr>
        <w:t xml:space="preserve">auf externen Rechenclustern </w:t>
      </w:r>
      <w:r w:rsidR="003453DC">
        <w:rPr>
          <w:rFonts w:cs="Arial"/>
        </w:rPr>
        <w:t xml:space="preserve">ermöglicht es </w:t>
      </w:r>
      <w:r w:rsidR="00874D36" w:rsidRPr="00A72733">
        <w:rPr>
          <w:rFonts w:cs="Arial"/>
        </w:rPr>
        <w:t xml:space="preserve">enorme Datenmengen in kurzer Zeit </w:t>
      </w:r>
      <w:r w:rsidR="003453DC">
        <w:rPr>
          <w:rFonts w:cs="Arial"/>
        </w:rPr>
        <w:t xml:space="preserve">zu </w:t>
      </w:r>
      <w:r w:rsidR="00874D36" w:rsidRPr="00A72733">
        <w:rPr>
          <w:rFonts w:cs="Arial"/>
        </w:rPr>
        <w:t>prozessier</w:t>
      </w:r>
      <w:r w:rsidR="003453DC">
        <w:rPr>
          <w:rFonts w:cs="Arial"/>
        </w:rPr>
        <w:t xml:space="preserve">en. So </w:t>
      </w:r>
      <w:r w:rsidR="00874D36">
        <w:rPr>
          <w:rFonts w:cs="Arial"/>
        </w:rPr>
        <w:t xml:space="preserve">wurden </w:t>
      </w:r>
      <w:r w:rsidR="003453DC">
        <w:rPr>
          <w:rFonts w:cs="Arial"/>
        </w:rPr>
        <w:t xml:space="preserve">hier </w:t>
      </w:r>
      <w:r w:rsidR="00874D36">
        <w:rPr>
          <w:rFonts w:cs="Arial"/>
        </w:rPr>
        <w:t>für die gesamte Landesfläche</w:t>
      </w:r>
      <w:r w:rsidR="00874D36" w:rsidRPr="00A72733">
        <w:rPr>
          <w:rFonts w:cs="Arial"/>
        </w:rPr>
        <w:t xml:space="preserve"> Satellitenbilddaten aus 35 Jahren </w:t>
      </w:r>
      <w:r w:rsidR="00874D36">
        <w:rPr>
          <w:rFonts w:cs="Arial"/>
        </w:rPr>
        <w:t>ausgewertet, was</w:t>
      </w:r>
      <w:r w:rsidR="00874D36" w:rsidRPr="00A72733">
        <w:rPr>
          <w:rFonts w:cs="Arial"/>
        </w:rPr>
        <w:t xml:space="preserve"> in etwa 1</w:t>
      </w:r>
      <w:r w:rsidR="00906F7C">
        <w:rPr>
          <w:rFonts w:cs="Arial"/>
        </w:rPr>
        <w:t>8</w:t>
      </w:r>
      <w:r w:rsidR="00874D36" w:rsidRPr="00A72733">
        <w:rPr>
          <w:rFonts w:cs="Arial"/>
        </w:rPr>
        <w:t>00 Bilder</w:t>
      </w:r>
      <w:r w:rsidR="00874D36">
        <w:rPr>
          <w:rFonts w:cs="Arial"/>
        </w:rPr>
        <w:t>n mit einer Datengröße von insgesamt 1,</w:t>
      </w:r>
      <w:r w:rsidR="00906F7C">
        <w:rPr>
          <w:rFonts w:cs="Arial"/>
        </w:rPr>
        <w:t>8</w:t>
      </w:r>
      <w:r w:rsidR="00874D36">
        <w:rPr>
          <w:rFonts w:cs="Arial"/>
        </w:rPr>
        <w:t xml:space="preserve"> Terrabyte entspricht.</w:t>
      </w:r>
      <w:r w:rsidR="00B14D23">
        <w:rPr>
          <w:rFonts w:cs="Arial"/>
        </w:rPr>
        <w:t xml:space="preserve"> </w:t>
      </w:r>
      <w:r w:rsidR="00BB0936">
        <w:rPr>
          <w:rFonts w:cs="Arial"/>
        </w:rPr>
        <w:t>Die Bilder</w:t>
      </w:r>
      <w:r>
        <w:rPr>
          <w:rFonts w:cs="Arial"/>
        </w:rPr>
        <w:t xml:space="preserve"> wurden </w:t>
      </w:r>
      <w:r w:rsidR="00047B72" w:rsidRPr="00A72733">
        <w:rPr>
          <w:rFonts w:cs="Arial"/>
        </w:rPr>
        <w:t xml:space="preserve">zu jährlichen Kompositen verrechnet und aus diesen mit einer </w:t>
      </w:r>
      <w:r w:rsidR="00047B72">
        <w:rPr>
          <w:rFonts w:cs="Arial"/>
        </w:rPr>
        <w:t>Zeitreihen</w:t>
      </w:r>
      <w:r w:rsidR="00047B72" w:rsidRPr="00A72733">
        <w:rPr>
          <w:rFonts w:cs="Arial"/>
        </w:rPr>
        <w:t>analyse (</w:t>
      </w:r>
      <w:proofErr w:type="spellStart"/>
      <w:r w:rsidR="00047B72" w:rsidRPr="00A72733">
        <w:rPr>
          <w:rFonts w:cs="Arial"/>
        </w:rPr>
        <w:t>Land</w:t>
      </w:r>
      <w:r w:rsidR="00D73679">
        <w:rPr>
          <w:rFonts w:cs="Arial"/>
        </w:rPr>
        <w:t>T</w:t>
      </w:r>
      <w:r w:rsidR="00047B72" w:rsidRPr="00A72733">
        <w:rPr>
          <w:rFonts w:cs="Arial"/>
        </w:rPr>
        <w:t>rendr</w:t>
      </w:r>
      <w:proofErr w:type="spellEnd"/>
      <w:r w:rsidR="008E49CB">
        <w:rPr>
          <w:rFonts w:cs="Arial"/>
        </w:rPr>
        <w:t>-</w:t>
      </w:r>
      <w:r w:rsidR="00047B72" w:rsidRPr="00A72733">
        <w:rPr>
          <w:rFonts w:cs="Arial"/>
        </w:rPr>
        <w:t>Algorithmus</w:t>
      </w:r>
      <w:r w:rsidR="00E9078E">
        <w:rPr>
          <w:rFonts w:cs="Arial"/>
        </w:rPr>
        <w:t xml:space="preserve"> </w:t>
      </w:r>
      <w:sdt>
        <w:sdtPr>
          <w:rPr>
            <w:rFonts w:cs="Arial"/>
          </w:rPr>
          <w:id w:val="477034247"/>
          <w:citation/>
        </w:sdtPr>
        <w:sdtEndPr/>
        <w:sdtContent>
          <w:r w:rsidR="00E9078E">
            <w:rPr>
              <w:rFonts w:cs="Arial"/>
            </w:rPr>
            <w:fldChar w:fldCharType="begin"/>
          </w:r>
          <w:r w:rsidR="00E9078E">
            <w:rPr>
              <w:rFonts w:cs="Arial"/>
            </w:rPr>
            <w:instrText xml:space="preserve"> CITATION Ken18 \l 1031 </w:instrText>
          </w:r>
          <w:r w:rsidR="00E9078E">
            <w:rPr>
              <w:rFonts w:cs="Arial"/>
            </w:rPr>
            <w:fldChar w:fldCharType="separate"/>
          </w:r>
          <w:r w:rsidR="006A09CD" w:rsidRPr="006A09CD">
            <w:rPr>
              <w:rFonts w:cs="Arial"/>
              <w:noProof/>
            </w:rPr>
            <w:t>(Kennedy, 2018)</w:t>
          </w:r>
          <w:r w:rsidR="00E9078E">
            <w:rPr>
              <w:rFonts w:cs="Arial"/>
            </w:rPr>
            <w:fldChar w:fldCharType="end"/>
          </w:r>
        </w:sdtContent>
      </w:sdt>
      <w:r w:rsidR="00047B72" w:rsidRPr="00A72733">
        <w:rPr>
          <w:rFonts w:cs="Arial"/>
        </w:rPr>
        <w:t xml:space="preserve">) </w:t>
      </w:r>
      <w:bookmarkStart w:id="16" w:name="_GoBack"/>
      <w:bookmarkEnd w:id="16"/>
      <w:r w:rsidR="00047B72" w:rsidRPr="00A72733">
        <w:rPr>
          <w:rFonts w:cs="Arial"/>
        </w:rPr>
        <w:t xml:space="preserve">Flächen abgeleitet, auf </w:t>
      </w:r>
      <w:r w:rsidR="008B2FCA">
        <w:rPr>
          <w:rFonts w:cs="Arial"/>
        </w:rPr>
        <w:t>denen</w:t>
      </w:r>
      <w:r w:rsidR="00047B72" w:rsidRPr="00A72733">
        <w:rPr>
          <w:rFonts w:cs="Arial"/>
        </w:rPr>
        <w:t xml:space="preserve"> </w:t>
      </w:r>
      <w:r w:rsidR="008B2FCA">
        <w:rPr>
          <w:rFonts w:cs="Arial"/>
        </w:rPr>
        <w:t xml:space="preserve">in den letzten 10 Jahren </w:t>
      </w:r>
      <w:r w:rsidR="00047B72" w:rsidRPr="00A72733">
        <w:rPr>
          <w:rFonts w:cs="Arial"/>
        </w:rPr>
        <w:t xml:space="preserve">eine signifikante Reduktion der </w:t>
      </w:r>
      <w:proofErr w:type="spellStart"/>
      <w:r w:rsidR="008E49CB">
        <w:rPr>
          <w:rFonts w:cs="Arial"/>
        </w:rPr>
        <w:t>Bestandesvitalität</w:t>
      </w:r>
      <w:proofErr w:type="spellEnd"/>
      <w:r w:rsidR="00047B72" w:rsidRPr="00A72733">
        <w:rPr>
          <w:rFonts w:cs="Arial"/>
        </w:rPr>
        <w:t xml:space="preserve"> </w:t>
      </w:r>
      <w:r w:rsidR="008B2FCA">
        <w:rPr>
          <w:rFonts w:cs="Arial"/>
        </w:rPr>
        <w:t>vorlag</w:t>
      </w:r>
      <w:r w:rsidR="00047B72" w:rsidRPr="00A72733">
        <w:rPr>
          <w:rFonts w:cs="Arial"/>
        </w:rPr>
        <w:t>.</w:t>
      </w:r>
      <w:r w:rsidR="003B4D3D">
        <w:rPr>
          <w:rFonts w:cs="Arial"/>
        </w:rPr>
        <w:t xml:space="preserve"> </w:t>
      </w:r>
      <w:r w:rsidR="00047B72">
        <w:rPr>
          <w:rFonts w:cs="Arial"/>
        </w:rPr>
        <w:t>Durch diese Methode</w:t>
      </w:r>
      <w:r w:rsidR="003B4D3D">
        <w:rPr>
          <w:rFonts w:cs="Arial"/>
        </w:rPr>
        <w:t xml:space="preserve"> ist es möglich</w:t>
      </w:r>
      <w:r w:rsidR="00874D36" w:rsidRPr="00A72733">
        <w:rPr>
          <w:rFonts w:cs="Arial"/>
        </w:rPr>
        <w:t xml:space="preserve"> für große Regionen einheitliche Daten zu Anzahl, Größe und Verteilung von Schadflächen zu erzeugen</w:t>
      </w:r>
      <w:r w:rsidR="00674478">
        <w:rPr>
          <w:rFonts w:cs="Arial"/>
        </w:rPr>
        <w:t xml:space="preserve">, aus welchen sich </w:t>
      </w:r>
      <w:r w:rsidR="00BB0936">
        <w:rPr>
          <w:rFonts w:cs="Arial"/>
        </w:rPr>
        <w:t xml:space="preserve">dann </w:t>
      </w:r>
      <w:r w:rsidR="00874D36" w:rsidRPr="00A72733">
        <w:rPr>
          <w:rFonts w:cs="Arial"/>
        </w:rPr>
        <w:t>z.B. Statistiken für unterschiedliche Verwaltungseinheiten ableiten</w:t>
      </w:r>
      <w:r w:rsidR="00674478">
        <w:rPr>
          <w:rFonts w:cs="Arial"/>
        </w:rPr>
        <w:t xml:space="preserve"> lassen</w:t>
      </w:r>
      <w:r w:rsidR="00874D36" w:rsidRPr="00A72733">
        <w:rPr>
          <w:rFonts w:cs="Arial"/>
        </w:rPr>
        <w:t xml:space="preserve">. </w:t>
      </w:r>
    </w:p>
    <w:p w14:paraId="525A3A6F" w14:textId="6B50F735" w:rsidR="008E49CB" w:rsidRDefault="008E49CB" w:rsidP="008E49CB">
      <w:pPr>
        <w:pStyle w:val="berschrift2"/>
      </w:pPr>
      <w:r>
        <w:t>Waldschäden in NRW</w:t>
      </w:r>
    </w:p>
    <w:p w14:paraId="35C60B42" w14:textId="4D7B044E" w:rsidR="008E49CB" w:rsidRPr="00A72733" w:rsidRDefault="00BB0936" w:rsidP="008E49CB">
      <w:pPr>
        <w:rPr>
          <w:rFonts w:cs="Arial"/>
        </w:rPr>
      </w:pPr>
      <w:r>
        <w:rPr>
          <w:rFonts w:cs="Arial"/>
        </w:rPr>
        <w:t xml:space="preserve">Erste Ergebnisse </w:t>
      </w:r>
      <w:r w:rsidR="008758AB">
        <w:rPr>
          <w:rFonts w:cs="Arial"/>
        </w:rPr>
        <w:t>sind</w:t>
      </w:r>
      <w:r>
        <w:rPr>
          <w:rFonts w:cs="Arial"/>
        </w:rPr>
        <w:t xml:space="preserve"> online abrufbar in einer Web-App zusammengefasst (</w:t>
      </w:r>
      <w:bookmarkStart w:id="17" w:name="_Hlk24534718"/>
      <w:r w:rsidR="00AF044A">
        <w:fldChar w:fldCharType="begin"/>
      </w:r>
      <w:r w:rsidR="00AF044A">
        <w:instrText xml:space="preserve"> HYPERLINK "https://wiesehahn.users.earthengine.app/view/waldzustand-nrw-v11" </w:instrText>
      </w:r>
      <w:r w:rsidR="00AF044A">
        <w:fldChar w:fldCharType="separate"/>
      </w:r>
      <w:r w:rsidRPr="006406B1">
        <w:rPr>
          <w:rStyle w:val="Hyperlink"/>
          <w:color w:val="auto"/>
          <w:u w:val="none"/>
        </w:rPr>
        <w:t>https://wiesehahn.users.earthengine.app/view/waldzustand-nrw-v11</w:t>
      </w:r>
      <w:r w:rsidR="00AF044A">
        <w:rPr>
          <w:rStyle w:val="Hyperlink"/>
          <w:color w:val="auto"/>
          <w:u w:val="none"/>
        </w:rPr>
        <w:fldChar w:fldCharType="end"/>
      </w:r>
      <w:bookmarkEnd w:id="17"/>
      <w:r>
        <w:t>)</w:t>
      </w:r>
      <w:r>
        <w:rPr>
          <w:rFonts w:cs="Arial"/>
        </w:rPr>
        <w:t xml:space="preserve">. </w:t>
      </w:r>
      <w:r w:rsidR="00073C9C" w:rsidRPr="00A72733">
        <w:rPr>
          <w:rFonts w:cs="Arial"/>
        </w:rPr>
        <w:t xml:space="preserve">In der </w:t>
      </w:r>
      <w:r w:rsidR="00073C9C">
        <w:rPr>
          <w:rFonts w:cs="Arial"/>
        </w:rPr>
        <w:t>Anwendung</w:t>
      </w:r>
      <w:r w:rsidR="00073C9C" w:rsidRPr="00A72733">
        <w:rPr>
          <w:rFonts w:cs="Arial"/>
        </w:rPr>
        <w:t xml:space="preserve"> lassen sich Statistiken zu Schadflächen pro Jahr und Bestandestyp auf der Ebene der </w:t>
      </w:r>
      <w:r w:rsidR="00073C9C" w:rsidRPr="00A72733">
        <w:rPr>
          <w:rFonts w:cs="Arial"/>
        </w:rPr>
        <w:lastRenderedPageBreak/>
        <w:t xml:space="preserve">Forstämter darstellen. </w:t>
      </w:r>
      <w:r w:rsidR="001B0D6B">
        <w:rPr>
          <w:rFonts w:cs="Arial"/>
        </w:rPr>
        <w:t xml:space="preserve">Die Werte beziehen sich jeweils auf die Periode von Juli des Vorjahres bis Juli des </w:t>
      </w:r>
      <w:r w:rsidR="00471403">
        <w:rPr>
          <w:rFonts w:cs="Arial"/>
        </w:rPr>
        <w:t>betreffenden</w:t>
      </w:r>
      <w:r w:rsidR="001B0D6B">
        <w:rPr>
          <w:rFonts w:cs="Arial"/>
        </w:rPr>
        <w:t xml:space="preserve"> Jahres. </w:t>
      </w:r>
      <w:r w:rsidR="00073C9C" w:rsidRPr="00A72733">
        <w:rPr>
          <w:rFonts w:cs="Arial"/>
        </w:rPr>
        <w:t xml:space="preserve">Es ist klar zu erkennen, dass </w:t>
      </w:r>
      <w:r w:rsidR="00073C9C">
        <w:rPr>
          <w:rFonts w:cs="Arial"/>
        </w:rPr>
        <w:t xml:space="preserve">das Jahr </w:t>
      </w:r>
      <w:r w:rsidR="00073C9C" w:rsidRPr="00A72733">
        <w:rPr>
          <w:rFonts w:cs="Arial"/>
        </w:rPr>
        <w:t>2018 durch den Sturm Friederike und den anschließenden Hitzesommer mit erhöhter Borkenkäfervermehrung heraussticht. Auch i</w:t>
      </w:r>
      <w:r w:rsidR="00471403">
        <w:rPr>
          <w:rFonts w:cs="Arial"/>
        </w:rPr>
        <w:t>m Jahr</w:t>
      </w:r>
      <w:r w:rsidR="00073C9C" w:rsidRPr="00A72733">
        <w:rPr>
          <w:rFonts w:cs="Arial"/>
        </w:rPr>
        <w:t xml:space="preserve"> 2019 sind die Folgen des Vorjahres und des erneut trockenen Sommers erkennbar. Ein Teil der </w:t>
      </w:r>
      <w:r w:rsidR="00471403">
        <w:rPr>
          <w:rFonts w:cs="Arial"/>
        </w:rPr>
        <w:t xml:space="preserve">diesjährigen </w:t>
      </w:r>
      <w:r w:rsidR="00073C9C" w:rsidRPr="00A72733">
        <w:rPr>
          <w:rFonts w:cs="Arial"/>
        </w:rPr>
        <w:t xml:space="preserve">Schäden wird aber auch in den Satellitenbildern erst in den nächsten Jahren sichtbar sein. Für die meisten Forstämter lässt sich auch klar erkennen, dass besonders die Nadelholzbestände </w:t>
      </w:r>
      <w:r w:rsidR="00471403">
        <w:rPr>
          <w:rFonts w:cs="Arial"/>
        </w:rPr>
        <w:t xml:space="preserve">von Vitalitätsverlusten </w:t>
      </w:r>
      <w:r w:rsidR="00073C9C" w:rsidRPr="00A72733">
        <w:rPr>
          <w:rFonts w:cs="Arial"/>
        </w:rPr>
        <w:t>betroffen waren</w:t>
      </w:r>
      <w:r w:rsidR="00551C2E">
        <w:rPr>
          <w:rFonts w:cs="Arial"/>
        </w:rPr>
        <w:t xml:space="preserve"> (</w:t>
      </w:r>
      <w:r w:rsidR="00551C2E">
        <w:rPr>
          <w:rFonts w:cs="Arial"/>
        </w:rPr>
        <w:fldChar w:fldCharType="begin"/>
      </w:r>
      <w:r w:rsidR="00551C2E">
        <w:rPr>
          <w:rFonts w:cs="Arial"/>
        </w:rPr>
        <w:instrText xml:space="preserve"> REF _Ref24382863 \h </w:instrText>
      </w:r>
      <w:r w:rsidR="00551C2E">
        <w:rPr>
          <w:rFonts w:cs="Arial"/>
        </w:rPr>
      </w:r>
      <w:r w:rsidR="00551C2E">
        <w:rPr>
          <w:rFonts w:cs="Arial"/>
        </w:rPr>
        <w:fldChar w:fldCharType="separate"/>
      </w:r>
      <w:r w:rsidR="006A09CD">
        <w:t xml:space="preserve">Abb. </w:t>
      </w:r>
      <w:r w:rsidR="006A09CD">
        <w:rPr>
          <w:noProof/>
        </w:rPr>
        <w:t>1</w:t>
      </w:r>
      <w:r w:rsidR="00551C2E">
        <w:rPr>
          <w:rFonts w:cs="Arial"/>
        </w:rPr>
        <w:fldChar w:fldCharType="end"/>
      </w:r>
      <w:r w:rsidR="00551C2E">
        <w:rPr>
          <w:rFonts w:cs="Arial"/>
        </w:rPr>
        <w:t>)</w:t>
      </w:r>
      <w:r w:rsidR="00073C9C" w:rsidRPr="00A72733">
        <w:rPr>
          <w:rFonts w:cs="Arial"/>
        </w:rPr>
        <w:t xml:space="preserve">. </w:t>
      </w:r>
      <w:r w:rsidR="00073C9C">
        <w:rPr>
          <w:rFonts w:cs="Arial"/>
        </w:rPr>
        <w:t xml:space="preserve">Die Auswertung ergibt </w:t>
      </w:r>
      <w:r w:rsidR="006A09CD">
        <w:rPr>
          <w:rFonts w:cs="Arial"/>
        </w:rPr>
        <w:t xml:space="preserve">für NRW </w:t>
      </w:r>
      <w:r w:rsidR="00073C9C">
        <w:rPr>
          <w:rFonts w:cs="Arial"/>
        </w:rPr>
        <w:t xml:space="preserve">Schadflächen </w:t>
      </w:r>
      <w:r w:rsidR="00570B8A">
        <w:rPr>
          <w:rFonts w:cs="Arial"/>
        </w:rPr>
        <w:t xml:space="preserve">in Höhe von 5600 ha in 2018 und 3100 ha </w:t>
      </w:r>
      <w:r w:rsidR="00D52AED">
        <w:rPr>
          <w:rFonts w:cs="Arial"/>
        </w:rPr>
        <w:t>i</w:t>
      </w:r>
      <w:r w:rsidR="00471403">
        <w:rPr>
          <w:rFonts w:cs="Arial"/>
        </w:rPr>
        <w:t>m Jahr</w:t>
      </w:r>
      <w:r w:rsidR="00570B8A">
        <w:rPr>
          <w:rFonts w:cs="Arial"/>
        </w:rPr>
        <w:t xml:space="preserve"> 2019. </w:t>
      </w:r>
      <w:r w:rsidR="00E67CE3">
        <w:rPr>
          <w:rFonts w:cs="Arial"/>
        </w:rPr>
        <w:t xml:space="preserve">Die Visualisierung der erkannten Schadflächen </w:t>
      </w:r>
      <w:r w:rsidR="00E954DE">
        <w:rPr>
          <w:rFonts w:cs="Arial"/>
        </w:rPr>
        <w:t>gibt einen guten Eindruck der betroffenen Bestände</w:t>
      </w:r>
      <w:r w:rsidR="00AF044A">
        <w:rPr>
          <w:rFonts w:cs="Arial"/>
        </w:rPr>
        <w:t xml:space="preserve"> (</w:t>
      </w:r>
      <w:r w:rsidR="00AF044A">
        <w:rPr>
          <w:rFonts w:cs="Arial"/>
        </w:rPr>
        <w:fldChar w:fldCharType="begin"/>
      </w:r>
      <w:r w:rsidR="00AF044A">
        <w:rPr>
          <w:rFonts w:cs="Arial"/>
        </w:rPr>
        <w:instrText xml:space="preserve"> REF _Ref24535043 </w:instrText>
      </w:r>
      <w:r w:rsidR="00AF044A">
        <w:rPr>
          <w:rFonts w:cs="Arial"/>
        </w:rPr>
        <w:fldChar w:fldCharType="separate"/>
      </w:r>
      <w:r w:rsidR="00AF044A">
        <w:t xml:space="preserve">Abb. </w:t>
      </w:r>
      <w:r w:rsidR="00AF044A">
        <w:rPr>
          <w:noProof/>
        </w:rPr>
        <w:t>2</w:t>
      </w:r>
      <w:r w:rsidR="00AF044A">
        <w:rPr>
          <w:rFonts w:cs="Arial"/>
        </w:rPr>
        <w:fldChar w:fldCharType="end"/>
      </w:r>
      <w:r w:rsidR="00AF044A">
        <w:rPr>
          <w:rFonts w:cs="Arial"/>
        </w:rPr>
        <w:t>)</w:t>
      </w:r>
      <w:r w:rsidR="00E954DE">
        <w:rPr>
          <w:rFonts w:cs="Arial"/>
        </w:rPr>
        <w:t xml:space="preserve">. Schadflächen älterer Jahre überlagern sich meist gut mit </w:t>
      </w:r>
      <w:r w:rsidR="00471403">
        <w:rPr>
          <w:rFonts w:cs="Arial"/>
        </w:rPr>
        <w:t>Blößen</w:t>
      </w:r>
      <w:r w:rsidR="00E954DE">
        <w:rPr>
          <w:rFonts w:cs="Arial"/>
        </w:rPr>
        <w:t xml:space="preserve"> im Orthofoto, neuere Flächen sind </w:t>
      </w:r>
      <w:r w:rsidR="00F97263">
        <w:rPr>
          <w:rFonts w:cs="Arial"/>
        </w:rPr>
        <w:t>in diesen Bildern</w:t>
      </w:r>
      <w:r w:rsidR="00E954DE">
        <w:rPr>
          <w:rFonts w:cs="Arial"/>
        </w:rPr>
        <w:t xml:space="preserve"> </w:t>
      </w:r>
      <w:r w:rsidR="008758AB">
        <w:rPr>
          <w:rFonts w:cs="Arial"/>
        </w:rPr>
        <w:t xml:space="preserve">dagegen </w:t>
      </w:r>
      <w:r w:rsidR="00E954DE">
        <w:rPr>
          <w:rFonts w:cs="Arial"/>
        </w:rPr>
        <w:t xml:space="preserve">meist noch nicht erkennbar. </w:t>
      </w:r>
      <w:del w:id="18" w:author="J. Wiesehahn" w:date="2019-11-13T11:22:00Z">
        <w:r w:rsidR="008E49CB" w:rsidRPr="00A72733" w:rsidDel="00AF044A">
          <w:rPr>
            <w:rFonts w:cs="Arial"/>
          </w:rPr>
          <w:delText>Die absolute Genauigkeit der Erkennung hängt von einer Vielzahl an Faktoren ab</w:delText>
        </w:r>
        <w:r w:rsidR="00254973" w:rsidDel="00AF044A">
          <w:rPr>
            <w:rFonts w:cs="Arial"/>
          </w:rPr>
          <w:delText xml:space="preserve">. </w:delText>
        </w:r>
      </w:del>
      <w:r w:rsidR="00254973">
        <w:rPr>
          <w:rFonts w:cs="Arial"/>
        </w:rPr>
        <w:t xml:space="preserve">Die tatsächlichen Schadflächen sind tendenziell eher größer </w:t>
      </w:r>
      <w:r w:rsidR="00AF044A">
        <w:rPr>
          <w:rFonts w:cs="Arial"/>
        </w:rPr>
        <w:t xml:space="preserve">als </w:t>
      </w:r>
      <w:r w:rsidR="00F97263">
        <w:rPr>
          <w:rFonts w:cs="Arial"/>
        </w:rPr>
        <w:t>sie vom Algorithmus erfasst wurden</w:t>
      </w:r>
      <w:r w:rsidR="00AF044A">
        <w:rPr>
          <w:rFonts w:cs="Arial"/>
        </w:rPr>
        <w:t xml:space="preserve">, </w:t>
      </w:r>
      <w:r w:rsidR="00254973">
        <w:rPr>
          <w:rFonts w:cs="Arial"/>
        </w:rPr>
        <w:t>da</w:t>
      </w:r>
      <w:del w:id="19" w:author="J. Wiesehahn" w:date="2019-11-11T15:50:00Z">
        <w:r w:rsidR="008E49CB" w:rsidDel="00254973">
          <w:rPr>
            <w:rFonts w:cs="Arial"/>
          </w:rPr>
          <w:delText>lässt sich mit offiziellen Zahlen nur bedingt validieren</w:delText>
        </w:r>
        <w:r w:rsidR="00A32EC3" w:rsidDel="00254973">
          <w:rPr>
            <w:rFonts w:cs="Arial"/>
          </w:rPr>
          <w:delText xml:space="preserve">, da diese oft nur für bestimmte Eigentumsarten oder Regionen veröffentlicht sind. </w:delText>
        </w:r>
      </w:del>
      <w:r w:rsidR="00254973">
        <w:rPr>
          <w:rFonts w:cs="Arial"/>
        </w:rPr>
        <w:t xml:space="preserve"> </w:t>
      </w:r>
      <w:r w:rsidR="008758AB">
        <w:rPr>
          <w:rFonts w:cs="Arial"/>
        </w:rPr>
        <w:t xml:space="preserve">wir zunächst </w:t>
      </w:r>
      <w:r w:rsidR="00254973">
        <w:rPr>
          <w:rFonts w:cs="Arial"/>
        </w:rPr>
        <w:t>konservative Ei</w:t>
      </w:r>
      <w:r w:rsidR="00F97263">
        <w:rPr>
          <w:rFonts w:cs="Arial"/>
        </w:rPr>
        <w:t>n</w:t>
      </w:r>
      <w:r w:rsidR="00254973">
        <w:rPr>
          <w:rFonts w:cs="Arial"/>
        </w:rPr>
        <w:t>stellungen</w:t>
      </w:r>
      <w:r w:rsidR="00D73467">
        <w:rPr>
          <w:rFonts w:cs="Arial"/>
        </w:rPr>
        <w:t xml:space="preserve"> angewandt </w:t>
      </w:r>
      <w:r w:rsidR="008758AB">
        <w:rPr>
          <w:rFonts w:cs="Arial"/>
        </w:rPr>
        <w:t>haben</w:t>
      </w:r>
      <w:r w:rsidR="00254973">
        <w:rPr>
          <w:rFonts w:cs="Arial"/>
        </w:rPr>
        <w:t xml:space="preserve"> </w:t>
      </w:r>
      <w:r w:rsidR="00D73467">
        <w:rPr>
          <w:rFonts w:cs="Arial"/>
        </w:rPr>
        <w:t xml:space="preserve">um </w:t>
      </w:r>
      <w:r w:rsidR="00F97263">
        <w:rPr>
          <w:rFonts w:cs="Arial"/>
        </w:rPr>
        <w:t>eine</w:t>
      </w:r>
      <w:r w:rsidR="00D73467">
        <w:rPr>
          <w:rFonts w:cs="Arial"/>
        </w:rPr>
        <w:t xml:space="preserve"> falsche Ausweisung gesunder Bestände zu vermeide</w:t>
      </w:r>
      <w:r w:rsidR="00254973">
        <w:rPr>
          <w:rFonts w:cs="Arial"/>
        </w:rPr>
        <w:t xml:space="preserve">n. </w:t>
      </w:r>
      <w:r w:rsidR="006A09CD">
        <w:rPr>
          <w:rFonts w:cs="Arial"/>
        </w:rPr>
        <w:fldChar w:fldCharType="begin"/>
      </w:r>
      <w:r w:rsidR="006A09CD">
        <w:rPr>
          <w:rFonts w:cs="Arial"/>
        </w:rPr>
        <w:instrText xml:space="preserve"> REF _Ref24535043 </w:instrText>
      </w:r>
      <w:r w:rsidR="006A09CD">
        <w:rPr>
          <w:rFonts w:cs="Arial"/>
        </w:rPr>
        <w:fldChar w:fldCharType="end"/>
      </w:r>
      <w:r w:rsidR="00071E19">
        <w:rPr>
          <w:rFonts w:cs="Arial"/>
        </w:rPr>
        <w:t>Durch weitere Optimierungen außerhalb einer Pilotstudie ließe sich d</w:t>
      </w:r>
      <w:r w:rsidR="00A32EC3">
        <w:rPr>
          <w:rFonts w:cs="Arial"/>
        </w:rPr>
        <w:t xml:space="preserve">ie Erkennung </w:t>
      </w:r>
      <w:r w:rsidR="00F97263">
        <w:rPr>
          <w:rFonts w:cs="Arial"/>
        </w:rPr>
        <w:t>noch deutlich präzisieren</w:t>
      </w:r>
      <w:r w:rsidR="00A32EC3">
        <w:rPr>
          <w:rFonts w:cs="Arial"/>
        </w:rPr>
        <w:t>.</w:t>
      </w:r>
      <w:del w:id="20" w:author="J. Wiesehahn" w:date="2019-11-11T15:55:00Z">
        <w:r w:rsidR="00A32EC3" w:rsidDel="00254973">
          <w:rPr>
            <w:rFonts w:cs="Arial"/>
          </w:rPr>
          <w:delText xml:space="preserve"> </w:delText>
        </w:r>
        <w:r w:rsidR="008E49CB" w:rsidRPr="008E49CB" w:rsidDel="00254973">
          <w:rPr>
            <w:rFonts w:cs="Arial"/>
            <w:color w:val="F2F2F2" w:themeColor="background1" w:themeShade="F2"/>
          </w:rPr>
          <w:delText>Laut Geschäftsbericht des Waldbesitzerverbandes wurden die Schäden durch Friederike in NRW auf insgesamt 5000 ha geschätzt und die im Kommunal und Körperschaftswald auf 1300 ha für den Zeitraum von Januar 2018 bis einschließlich Mai 2019.</w:delText>
        </w:r>
      </w:del>
    </w:p>
    <w:p w14:paraId="5AC6EA46" w14:textId="2F657AE4" w:rsidR="005378BC" w:rsidRDefault="008E2238" w:rsidP="00874D36">
      <w:pPr>
        <w:rPr>
          <w:rFonts w:cs="Arial"/>
        </w:rPr>
      </w:pPr>
      <w:r>
        <w:rPr>
          <w:rFonts w:cs="Arial"/>
        </w:rPr>
        <w:t>In der Web-Anwendung</w:t>
      </w:r>
      <w:r w:rsidR="00F77A02">
        <w:rPr>
          <w:rFonts w:cs="Arial"/>
        </w:rPr>
        <w:t xml:space="preserve"> lässt sich n</w:t>
      </w:r>
      <w:r w:rsidR="0060162D">
        <w:rPr>
          <w:rFonts w:cs="Arial"/>
        </w:rPr>
        <w:t xml:space="preserve">eben den </w:t>
      </w:r>
      <w:r w:rsidR="00254973">
        <w:rPr>
          <w:rFonts w:cs="Arial"/>
        </w:rPr>
        <w:t xml:space="preserve">automatisiert </w:t>
      </w:r>
      <w:r w:rsidR="0060162D">
        <w:rPr>
          <w:rFonts w:cs="Arial"/>
        </w:rPr>
        <w:t xml:space="preserve">detektierten Schadflächen auch </w:t>
      </w:r>
      <w:r w:rsidR="008758AB">
        <w:rPr>
          <w:rFonts w:cs="Arial"/>
        </w:rPr>
        <w:t>der dafür genutzte</w:t>
      </w:r>
      <w:r w:rsidR="0060162D">
        <w:rPr>
          <w:rFonts w:cs="Arial"/>
        </w:rPr>
        <w:t xml:space="preserve"> Vegetationsindex der Jahre 2017, 2018 und 2019 darstellen</w:t>
      </w:r>
      <w:r w:rsidR="00F77A02">
        <w:rPr>
          <w:rFonts w:cs="Arial"/>
        </w:rPr>
        <w:t xml:space="preserve"> (</w:t>
      </w:r>
      <w:r w:rsidR="00F77A02">
        <w:rPr>
          <w:rFonts w:cs="Arial"/>
        </w:rPr>
        <w:fldChar w:fldCharType="begin"/>
      </w:r>
      <w:r w:rsidR="00F77A02">
        <w:rPr>
          <w:rFonts w:cs="Arial"/>
        </w:rPr>
        <w:instrText xml:space="preserve"> REF _Ref24381855 \h </w:instrText>
      </w:r>
      <w:r w:rsidR="00F77A02">
        <w:rPr>
          <w:rFonts w:cs="Arial"/>
        </w:rPr>
      </w:r>
      <w:r w:rsidR="00F77A02">
        <w:rPr>
          <w:rFonts w:cs="Arial"/>
        </w:rPr>
        <w:fldChar w:fldCharType="separate"/>
      </w:r>
      <w:r w:rsidR="006A09CD">
        <w:t xml:space="preserve">Abb. </w:t>
      </w:r>
      <w:r w:rsidR="006A09CD">
        <w:rPr>
          <w:noProof/>
        </w:rPr>
        <w:t>3</w:t>
      </w:r>
      <w:r w:rsidR="00F77A02">
        <w:rPr>
          <w:rFonts w:cs="Arial"/>
        </w:rPr>
        <w:fldChar w:fldCharType="end"/>
      </w:r>
      <w:r w:rsidR="00F77A02">
        <w:rPr>
          <w:rFonts w:cs="Arial"/>
        </w:rPr>
        <w:t>)</w:t>
      </w:r>
      <w:r w:rsidR="0060162D">
        <w:rPr>
          <w:rFonts w:cs="Arial"/>
        </w:rPr>
        <w:t>. Dieser kann als Indikator für die Vitalität der Bestände gesehen werden</w:t>
      </w:r>
      <w:r w:rsidR="00A32EC3">
        <w:rPr>
          <w:rFonts w:cs="Arial"/>
        </w:rPr>
        <w:t xml:space="preserve"> und liefert wertvolle Informationen über die gesamte Fläche</w:t>
      </w:r>
      <w:r w:rsidR="0060162D">
        <w:rPr>
          <w:rFonts w:cs="Arial"/>
        </w:rPr>
        <w:t xml:space="preserve">. </w:t>
      </w:r>
      <w:del w:id="21" w:author="J. Wiesehahn" w:date="2019-11-07T14:08:00Z">
        <w:r w:rsidR="00FC0870" w:rsidRPr="00A72733" w:rsidDel="00FC0870">
          <w:rPr>
            <w:rFonts w:cs="Arial"/>
          </w:rPr>
          <w:delText xml:space="preserve">Dazu werden Bilder der Sentinel-2 Satelliten verwendet, da diese mit einer höheren räumlichen und zeitlichen Auflösung arbeiten. </w:delText>
        </w:r>
      </w:del>
      <w:r w:rsidR="00F2313B">
        <w:rPr>
          <w:rFonts w:cs="Arial"/>
        </w:rPr>
        <w:t>Daraus lässt sich gut erkennen welche Bestände gestresst oder bereits geschädigt sind</w:t>
      </w:r>
      <w:r w:rsidR="008B177A">
        <w:rPr>
          <w:rFonts w:cs="Arial"/>
        </w:rPr>
        <w:t xml:space="preserve"> </w:t>
      </w:r>
      <w:r w:rsidR="00F2313B">
        <w:rPr>
          <w:rFonts w:cs="Arial"/>
        </w:rPr>
        <w:t>und wie sich dies seit 2017 verändert hat.</w:t>
      </w:r>
      <w:r w:rsidR="00FE4D6F">
        <w:rPr>
          <w:rFonts w:cs="Arial"/>
        </w:rPr>
        <w:t xml:space="preserve"> </w:t>
      </w:r>
      <w:r w:rsidR="00FC0870">
        <w:rPr>
          <w:rFonts w:cs="Arial"/>
        </w:rPr>
        <w:t>Um ein vollständig wolkenfreies Bild zu bekommen w</w:t>
      </w:r>
      <w:r w:rsidR="00FE4D6F">
        <w:rPr>
          <w:rFonts w:cs="Arial"/>
        </w:rPr>
        <w:t xml:space="preserve">erden </w:t>
      </w:r>
      <w:r w:rsidR="00FC0870">
        <w:rPr>
          <w:rFonts w:cs="Arial"/>
        </w:rPr>
        <w:t xml:space="preserve">hier </w:t>
      </w:r>
      <w:r w:rsidR="00FE4D6F">
        <w:rPr>
          <w:rFonts w:cs="Arial"/>
        </w:rPr>
        <w:t>die Mittelwerte der Sommermonate verglichen</w:t>
      </w:r>
      <w:r w:rsidR="00FC0870">
        <w:rPr>
          <w:rFonts w:cs="Arial"/>
        </w:rPr>
        <w:t xml:space="preserve">. </w:t>
      </w:r>
      <w:del w:id="22" w:author="J. Wiesehahn" w:date="2019-11-07T14:13:00Z">
        <w:r w:rsidR="008B177A" w:rsidRPr="00A72733" w:rsidDel="008B177A">
          <w:rPr>
            <w:rFonts w:cs="Arial"/>
          </w:rPr>
          <w:delText xml:space="preserve">Wie bereits in Ausgabe XX vorgestellt wird auf dem NRW </w:delText>
        </w:r>
        <w:r w:rsidR="008B177A" w:rsidDel="008B177A">
          <w:rPr>
            <w:rFonts w:cs="Arial"/>
          </w:rPr>
          <w:delText>G</w:delText>
        </w:r>
        <w:r w:rsidR="008B177A" w:rsidRPr="00A72733" w:rsidDel="008B177A">
          <w:rPr>
            <w:rFonts w:cs="Arial"/>
          </w:rPr>
          <w:delText xml:space="preserve">eoserver ein ähnlicher Layer angeboten. </w:delText>
        </w:r>
      </w:del>
      <w:r w:rsidR="00FC0870">
        <w:rPr>
          <w:rFonts w:cs="Arial"/>
        </w:rPr>
        <w:t>B</w:t>
      </w:r>
      <w:r w:rsidR="00FE4D6F">
        <w:rPr>
          <w:rFonts w:cs="Arial"/>
        </w:rPr>
        <w:t xml:space="preserve">ei geringer Wolkenbedeckung </w:t>
      </w:r>
      <w:r w:rsidR="00FC0870">
        <w:rPr>
          <w:rFonts w:cs="Arial"/>
        </w:rPr>
        <w:t xml:space="preserve">wäre aber theoretisch sogar eine 5-tägige Aktualisierung möglich um die Änderungen stetig verfolgen zu können. </w:t>
      </w:r>
    </w:p>
    <w:p w14:paraId="0A6F492A" w14:textId="170AF250" w:rsidR="000425F9" w:rsidRDefault="008B177A" w:rsidP="00A72733">
      <w:pPr>
        <w:rPr>
          <w:rFonts w:cs="Arial"/>
        </w:rPr>
      </w:pPr>
      <w:r>
        <w:rPr>
          <w:rFonts w:cs="Arial"/>
        </w:rPr>
        <w:t xml:space="preserve">Die genutzten Daten und die Methoden sind nicht neu, praktische Anwendung in der Forstwirtschaft finden sie jedoch immer noch selten. Eine großflächige Anwendung </w:t>
      </w:r>
      <w:r w:rsidR="002734FA">
        <w:rPr>
          <w:rFonts w:cs="Arial"/>
        </w:rPr>
        <w:t xml:space="preserve">z.B. auf die gesamte Bundesrepublik </w:t>
      </w:r>
      <w:r>
        <w:rPr>
          <w:rFonts w:cs="Arial"/>
        </w:rPr>
        <w:t>k</w:t>
      </w:r>
      <w:r w:rsidR="002734FA">
        <w:rPr>
          <w:rFonts w:cs="Arial"/>
        </w:rPr>
        <w:t>önnte</w:t>
      </w:r>
      <w:r>
        <w:rPr>
          <w:rFonts w:cs="Arial"/>
        </w:rPr>
        <w:t xml:space="preserve"> </w:t>
      </w:r>
      <w:r w:rsidR="002734FA">
        <w:rPr>
          <w:rFonts w:cs="Arial"/>
        </w:rPr>
        <w:t xml:space="preserve">durch die Berechnung in der Cloud und die freie Datenverfügbarkeit </w:t>
      </w:r>
      <w:r>
        <w:rPr>
          <w:rFonts w:cs="Arial"/>
        </w:rPr>
        <w:t>relativ einfach realisiert werden</w:t>
      </w:r>
      <w:r w:rsidR="002734FA">
        <w:rPr>
          <w:rFonts w:cs="Arial"/>
        </w:rPr>
        <w:t xml:space="preserve">. </w:t>
      </w:r>
    </w:p>
    <w:p w14:paraId="19FEA22F" w14:textId="6AFD8B71" w:rsidR="000425F9" w:rsidRDefault="000425F9" w:rsidP="000425F9">
      <w:pPr>
        <w:pStyle w:val="berschrift2"/>
      </w:pPr>
      <w:r>
        <w:t>Autorenkasten</w:t>
      </w:r>
    </w:p>
    <w:p w14:paraId="1BDB645D" w14:textId="1077CE21" w:rsidR="000425F9" w:rsidRPr="000425F9" w:rsidDel="00554056" w:rsidRDefault="000425F9" w:rsidP="000425F9">
      <w:pPr>
        <w:rPr>
          <w:del w:id="23" w:author="J. Wiesehahn" w:date="2019-11-06T09:46:00Z"/>
        </w:rPr>
      </w:pPr>
      <w:r>
        <w:t>Name, Tätigkeit, Bild</w:t>
      </w:r>
    </w:p>
    <w:p w14:paraId="3D5DDB7D" w14:textId="77777777" w:rsidR="00554056" w:rsidRPr="00A72733" w:rsidRDefault="00554056" w:rsidP="00A72733">
      <w:pPr>
        <w:rPr>
          <w:rFonts w:cs="Arial"/>
        </w:rPr>
      </w:pPr>
    </w:p>
    <w:p w14:paraId="04C5132E" w14:textId="2B836C5F" w:rsidR="00F77A02" w:rsidRDefault="00F77A02" w:rsidP="00F77A02">
      <w:pPr>
        <w:keepNext/>
      </w:pPr>
    </w:p>
    <w:p w14:paraId="7EEEA6B1" w14:textId="77777777" w:rsidR="00F77A02" w:rsidRDefault="008A04E5" w:rsidP="00F77A02">
      <w:pPr>
        <w:keepNext/>
      </w:pPr>
      <w:r w:rsidRPr="008A04E5">
        <w:rPr>
          <w:rFonts w:cs="Arial"/>
          <w:noProof/>
        </w:rPr>
        <mc:AlternateContent>
          <mc:Choice Requires="wpg">
            <w:drawing>
              <wp:inline distT="0" distB="0" distL="0" distR="0" wp14:anchorId="0EAA2EC9" wp14:editId="59E1DDBC">
                <wp:extent cx="4576012" cy="2107882"/>
                <wp:effectExtent l="0" t="0" r="0" b="0"/>
                <wp:docPr id="24" name="Gruppieren 3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76012" cy="2107882"/>
                          <a:chOff x="-77602" y="0"/>
                          <a:chExt cx="5914541" cy="2724990"/>
                        </a:xfrm>
                      </wpg:grpSpPr>
                      <pic:pic xmlns:pic="http://schemas.openxmlformats.org/drawingml/2006/picture">
                        <pic:nvPicPr>
                          <pic:cNvPr id="25" name="Grafik 25">
                            <a:extLst/>
                          </pic:cNvPr>
                          <pic:cNvPicPr>
                            <a:picLocks noChangeAspect="1"/>
                          </pic:cNvPicPr>
                        </pic:nvPicPr>
                        <pic:blipFill rotWithShape="1">
                          <a:blip r:embed="rId9" cstate="print">
                            <a:extLst>
                              <a:ext uri="{28A0092B-C50C-407E-A947-70E740481C1C}">
                                <a14:useLocalDpi xmlns:a14="http://schemas.microsoft.com/office/drawing/2010/main" val="0"/>
                              </a:ext>
                            </a:extLst>
                          </a:blip>
                          <a:srcRect l="15371" t="16673" r="15493" b="18889"/>
                          <a:stretch/>
                        </pic:blipFill>
                        <pic:spPr>
                          <a:xfrm>
                            <a:off x="653024" y="0"/>
                            <a:ext cx="5183907" cy="2238457"/>
                          </a:xfrm>
                          <a:prstGeom prst="rect">
                            <a:avLst/>
                          </a:prstGeom>
                        </pic:spPr>
                      </pic:pic>
                      <wps:wsp>
                        <wps:cNvPr id="26" name="Textfeld 6">
                          <a:extLst/>
                        </wps:cNvPr>
                        <wps:cNvSpPr txBox="1"/>
                        <wps:spPr>
                          <a:xfrm>
                            <a:off x="716737" y="2241334"/>
                            <a:ext cx="470535" cy="237490"/>
                          </a:xfrm>
                          <a:prstGeom prst="rect">
                            <a:avLst/>
                          </a:prstGeom>
                          <a:noFill/>
                        </wps:spPr>
                        <wps:txbx>
                          <w:txbxContent>
                            <w:p w14:paraId="0089D17D" w14:textId="77777777" w:rsidR="008A04E5" w:rsidRDefault="008A04E5" w:rsidP="000177D1">
                              <w:pPr>
                                <w:pStyle w:val="StandardWeb"/>
                                <w:spacing w:before="0" w:beforeAutospacing="0" w:after="0" w:afterAutospacing="0"/>
                                <w:jc w:val="center"/>
                              </w:pPr>
                              <w:r w:rsidRPr="000177D1">
                                <w:rPr>
                                  <w:rFonts w:ascii="Arial" w:hAnsi="Arial" w:cs="Arial"/>
                                  <w:color w:val="000000" w:themeColor="text1"/>
                                  <w:kern w:val="24"/>
                                  <w:sz w:val="18"/>
                                  <w:szCs w:val="20"/>
                                </w:rPr>
                                <w:t>2009</w:t>
                              </w:r>
                            </w:p>
                          </w:txbxContent>
                        </wps:txbx>
                        <wps:bodyPr wrap="square" lIns="0" tIns="0" rIns="0" bIns="0" rtlCol="0" anchor="ctr" anchorCtr="0">
                          <a:noAutofit/>
                        </wps:bodyPr>
                      </wps:wsp>
                      <wps:wsp>
                        <wps:cNvPr id="27" name="Textfeld 7">
                          <a:extLst/>
                        </wps:cNvPr>
                        <wps:cNvSpPr txBox="1"/>
                        <wps:spPr>
                          <a:xfrm>
                            <a:off x="1187253" y="2241334"/>
                            <a:ext cx="470535" cy="237490"/>
                          </a:xfrm>
                          <a:prstGeom prst="rect">
                            <a:avLst/>
                          </a:prstGeom>
                          <a:noFill/>
                        </wps:spPr>
                        <wps:txbx>
                          <w:txbxContent>
                            <w:p w14:paraId="395351F1" w14:textId="77777777" w:rsidR="008A04E5" w:rsidRDefault="008A04E5" w:rsidP="000177D1">
                              <w:pPr>
                                <w:pStyle w:val="StandardWeb"/>
                                <w:spacing w:before="0" w:beforeAutospacing="0" w:after="0" w:afterAutospacing="0"/>
                                <w:jc w:val="center"/>
                              </w:pPr>
                              <w:r w:rsidRPr="000177D1">
                                <w:rPr>
                                  <w:rFonts w:ascii="Arial" w:hAnsi="Arial" w:cs="Arial"/>
                                  <w:color w:val="000000" w:themeColor="text1"/>
                                  <w:kern w:val="24"/>
                                  <w:sz w:val="18"/>
                                  <w:szCs w:val="20"/>
                                </w:rPr>
                                <w:t>2010</w:t>
                              </w:r>
                            </w:p>
                          </w:txbxContent>
                        </wps:txbx>
                        <wps:bodyPr wrap="square" lIns="0" tIns="0" rIns="0" bIns="0" rtlCol="0" anchor="ctr" anchorCtr="0">
                          <a:noAutofit/>
                        </wps:bodyPr>
                      </wps:wsp>
                      <wps:wsp>
                        <wps:cNvPr id="28" name="Textfeld 8">
                          <a:extLst/>
                        </wps:cNvPr>
                        <wps:cNvSpPr txBox="1"/>
                        <wps:spPr>
                          <a:xfrm>
                            <a:off x="1657769" y="2241333"/>
                            <a:ext cx="470535" cy="237490"/>
                          </a:xfrm>
                          <a:prstGeom prst="rect">
                            <a:avLst/>
                          </a:prstGeom>
                          <a:noFill/>
                        </wps:spPr>
                        <wps:txbx>
                          <w:txbxContent>
                            <w:p w14:paraId="3454272D" w14:textId="77777777" w:rsidR="008A04E5" w:rsidRDefault="008A04E5" w:rsidP="000177D1">
                              <w:pPr>
                                <w:pStyle w:val="StandardWeb"/>
                                <w:spacing w:before="0" w:beforeAutospacing="0" w:after="0" w:afterAutospacing="0"/>
                                <w:jc w:val="center"/>
                              </w:pPr>
                              <w:r w:rsidRPr="000177D1">
                                <w:rPr>
                                  <w:rFonts w:ascii="Arial" w:hAnsi="Arial" w:cs="Arial"/>
                                  <w:color w:val="000000" w:themeColor="text1"/>
                                  <w:kern w:val="24"/>
                                  <w:sz w:val="18"/>
                                  <w:szCs w:val="20"/>
                                </w:rPr>
                                <w:t>2011</w:t>
                              </w:r>
                            </w:p>
                          </w:txbxContent>
                        </wps:txbx>
                        <wps:bodyPr wrap="square" lIns="0" tIns="0" rIns="0" bIns="0" rtlCol="0" anchor="ctr" anchorCtr="0">
                          <a:noAutofit/>
                        </wps:bodyPr>
                      </wps:wsp>
                      <wps:wsp>
                        <wps:cNvPr id="29" name="Textfeld 9">
                          <a:extLst/>
                        </wps:cNvPr>
                        <wps:cNvSpPr txBox="1"/>
                        <wps:spPr>
                          <a:xfrm>
                            <a:off x="2128285" y="2241332"/>
                            <a:ext cx="470535" cy="237490"/>
                          </a:xfrm>
                          <a:prstGeom prst="rect">
                            <a:avLst/>
                          </a:prstGeom>
                          <a:noFill/>
                        </wps:spPr>
                        <wps:txbx>
                          <w:txbxContent>
                            <w:p w14:paraId="2583C972" w14:textId="77777777" w:rsidR="008A04E5" w:rsidRDefault="008A04E5" w:rsidP="000177D1">
                              <w:pPr>
                                <w:pStyle w:val="StandardWeb"/>
                                <w:spacing w:before="0" w:beforeAutospacing="0" w:after="0" w:afterAutospacing="0"/>
                                <w:jc w:val="center"/>
                              </w:pPr>
                              <w:r w:rsidRPr="000177D1">
                                <w:rPr>
                                  <w:rFonts w:ascii="Arial" w:hAnsi="Arial" w:cs="Arial"/>
                                  <w:color w:val="000000" w:themeColor="text1"/>
                                  <w:kern w:val="24"/>
                                  <w:sz w:val="18"/>
                                  <w:szCs w:val="20"/>
                                </w:rPr>
                                <w:t>2012</w:t>
                              </w:r>
                            </w:p>
                          </w:txbxContent>
                        </wps:txbx>
                        <wps:bodyPr wrap="square" lIns="0" tIns="0" rIns="0" bIns="0" rtlCol="0" anchor="ctr" anchorCtr="0">
                          <a:noAutofit/>
                        </wps:bodyPr>
                      </wps:wsp>
                      <wps:wsp>
                        <wps:cNvPr id="30" name="Textfeld 10">
                          <a:extLst/>
                        </wps:cNvPr>
                        <wps:cNvSpPr txBox="1"/>
                        <wps:spPr>
                          <a:xfrm>
                            <a:off x="2598801" y="2241331"/>
                            <a:ext cx="470535" cy="237490"/>
                          </a:xfrm>
                          <a:prstGeom prst="rect">
                            <a:avLst/>
                          </a:prstGeom>
                          <a:noFill/>
                        </wps:spPr>
                        <wps:txbx>
                          <w:txbxContent>
                            <w:p w14:paraId="194EE154" w14:textId="77777777" w:rsidR="008A04E5" w:rsidRDefault="008A04E5" w:rsidP="000177D1">
                              <w:pPr>
                                <w:pStyle w:val="StandardWeb"/>
                                <w:spacing w:before="0" w:beforeAutospacing="0" w:after="0" w:afterAutospacing="0"/>
                                <w:jc w:val="center"/>
                              </w:pPr>
                              <w:r w:rsidRPr="000177D1">
                                <w:rPr>
                                  <w:rFonts w:ascii="Arial" w:hAnsi="Arial" w:cs="Arial"/>
                                  <w:color w:val="000000" w:themeColor="text1"/>
                                  <w:kern w:val="24"/>
                                  <w:sz w:val="18"/>
                                  <w:szCs w:val="20"/>
                                </w:rPr>
                                <w:t>2013</w:t>
                              </w:r>
                            </w:p>
                          </w:txbxContent>
                        </wps:txbx>
                        <wps:bodyPr wrap="square" lIns="0" tIns="0" rIns="0" bIns="0" rtlCol="0" anchor="ctr" anchorCtr="0">
                          <a:noAutofit/>
                        </wps:bodyPr>
                      </wps:wsp>
                      <wps:wsp>
                        <wps:cNvPr id="31" name="Textfeld 11">
                          <a:extLst/>
                        </wps:cNvPr>
                        <wps:cNvSpPr txBox="1"/>
                        <wps:spPr>
                          <a:xfrm>
                            <a:off x="3069317" y="2241330"/>
                            <a:ext cx="470535" cy="237490"/>
                          </a:xfrm>
                          <a:prstGeom prst="rect">
                            <a:avLst/>
                          </a:prstGeom>
                          <a:noFill/>
                        </wps:spPr>
                        <wps:txbx>
                          <w:txbxContent>
                            <w:p w14:paraId="2F9740B0" w14:textId="77777777" w:rsidR="008A04E5" w:rsidRDefault="008A04E5" w:rsidP="000177D1">
                              <w:pPr>
                                <w:pStyle w:val="StandardWeb"/>
                                <w:spacing w:before="0" w:beforeAutospacing="0" w:after="0" w:afterAutospacing="0"/>
                                <w:jc w:val="center"/>
                              </w:pPr>
                              <w:r w:rsidRPr="000177D1">
                                <w:rPr>
                                  <w:rFonts w:ascii="Arial" w:hAnsi="Arial" w:cs="Arial"/>
                                  <w:color w:val="000000" w:themeColor="text1"/>
                                  <w:kern w:val="24"/>
                                  <w:sz w:val="18"/>
                                  <w:szCs w:val="20"/>
                                </w:rPr>
                                <w:t>2014</w:t>
                              </w:r>
                            </w:p>
                          </w:txbxContent>
                        </wps:txbx>
                        <wps:bodyPr wrap="square" lIns="0" tIns="0" rIns="0" bIns="0" rtlCol="0" anchor="ctr" anchorCtr="0">
                          <a:noAutofit/>
                        </wps:bodyPr>
                      </wps:wsp>
                      <wps:wsp>
                        <wps:cNvPr id="32" name="Textfeld 12">
                          <a:extLst/>
                        </wps:cNvPr>
                        <wps:cNvSpPr txBox="1"/>
                        <wps:spPr>
                          <a:xfrm>
                            <a:off x="3521335" y="2241329"/>
                            <a:ext cx="470535" cy="237490"/>
                          </a:xfrm>
                          <a:prstGeom prst="rect">
                            <a:avLst/>
                          </a:prstGeom>
                          <a:noFill/>
                        </wps:spPr>
                        <wps:txbx>
                          <w:txbxContent>
                            <w:p w14:paraId="0EEDDD7E" w14:textId="77777777" w:rsidR="008A04E5" w:rsidRDefault="008A04E5" w:rsidP="000177D1">
                              <w:pPr>
                                <w:pStyle w:val="StandardWeb"/>
                                <w:spacing w:before="0" w:beforeAutospacing="0" w:after="0" w:afterAutospacing="0"/>
                                <w:jc w:val="center"/>
                              </w:pPr>
                              <w:r w:rsidRPr="000177D1">
                                <w:rPr>
                                  <w:rFonts w:ascii="Arial" w:hAnsi="Arial" w:cs="Arial"/>
                                  <w:color w:val="000000" w:themeColor="text1"/>
                                  <w:kern w:val="24"/>
                                  <w:sz w:val="18"/>
                                  <w:szCs w:val="20"/>
                                </w:rPr>
                                <w:t>2015</w:t>
                              </w:r>
                            </w:p>
                          </w:txbxContent>
                        </wps:txbx>
                        <wps:bodyPr wrap="square" lIns="0" tIns="0" rIns="0" bIns="0" rtlCol="0" anchor="ctr" anchorCtr="0">
                          <a:noAutofit/>
                        </wps:bodyPr>
                      </wps:wsp>
                      <wps:wsp>
                        <wps:cNvPr id="33" name="Textfeld 13">
                          <a:extLst/>
                        </wps:cNvPr>
                        <wps:cNvSpPr txBox="1"/>
                        <wps:spPr>
                          <a:xfrm>
                            <a:off x="3973354" y="2241328"/>
                            <a:ext cx="470535" cy="237490"/>
                          </a:xfrm>
                          <a:prstGeom prst="rect">
                            <a:avLst/>
                          </a:prstGeom>
                          <a:noFill/>
                        </wps:spPr>
                        <wps:txbx>
                          <w:txbxContent>
                            <w:p w14:paraId="60D7C98C" w14:textId="77777777" w:rsidR="008A04E5" w:rsidRDefault="008A04E5" w:rsidP="000177D1">
                              <w:pPr>
                                <w:pStyle w:val="StandardWeb"/>
                                <w:spacing w:before="0" w:beforeAutospacing="0" w:after="0" w:afterAutospacing="0"/>
                                <w:jc w:val="center"/>
                              </w:pPr>
                              <w:r w:rsidRPr="000177D1">
                                <w:rPr>
                                  <w:rFonts w:ascii="Arial" w:hAnsi="Arial" w:cs="Arial"/>
                                  <w:color w:val="000000" w:themeColor="text1"/>
                                  <w:kern w:val="24"/>
                                  <w:sz w:val="18"/>
                                  <w:szCs w:val="20"/>
                                </w:rPr>
                                <w:t>2016</w:t>
                              </w:r>
                            </w:p>
                          </w:txbxContent>
                        </wps:txbx>
                        <wps:bodyPr wrap="square" lIns="0" tIns="0" rIns="0" bIns="0" rtlCol="0" anchor="ctr" anchorCtr="0">
                          <a:noAutofit/>
                        </wps:bodyPr>
                      </wps:wsp>
                      <wps:wsp>
                        <wps:cNvPr id="34" name="Textfeld 14">
                          <a:extLst/>
                        </wps:cNvPr>
                        <wps:cNvSpPr txBox="1"/>
                        <wps:spPr>
                          <a:xfrm>
                            <a:off x="4443870" y="2241327"/>
                            <a:ext cx="470535" cy="237490"/>
                          </a:xfrm>
                          <a:prstGeom prst="rect">
                            <a:avLst/>
                          </a:prstGeom>
                          <a:noFill/>
                        </wps:spPr>
                        <wps:txbx>
                          <w:txbxContent>
                            <w:p w14:paraId="4B681D73" w14:textId="77777777" w:rsidR="008A04E5" w:rsidRDefault="008A04E5" w:rsidP="000177D1">
                              <w:pPr>
                                <w:pStyle w:val="StandardWeb"/>
                                <w:spacing w:before="0" w:beforeAutospacing="0" w:after="0" w:afterAutospacing="0"/>
                                <w:jc w:val="center"/>
                              </w:pPr>
                              <w:r w:rsidRPr="000177D1">
                                <w:rPr>
                                  <w:rFonts w:ascii="Arial" w:hAnsi="Arial" w:cs="Arial"/>
                                  <w:color w:val="000000" w:themeColor="text1"/>
                                  <w:kern w:val="24"/>
                                  <w:sz w:val="18"/>
                                  <w:szCs w:val="20"/>
                                </w:rPr>
                                <w:t>2017</w:t>
                              </w:r>
                            </w:p>
                          </w:txbxContent>
                        </wps:txbx>
                        <wps:bodyPr wrap="square" lIns="0" tIns="0" rIns="0" bIns="0" rtlCol="0" anchor="ctr" anchorCtr="0">
                          <a:noAutofit/>
                        </wps:bodyPr>
                      </wps:wsp>
                      <wps:wsp>
                        <wps:cNvPr id="35" name="Textfeld 15">
                          <a:extLst/>
                        </wps:cNvPr>
                        <wps:cNvSpPr txBox="1"/>
                        <wps:spPr>
                          <a:xfrm>
                            <a:off x="4915871" y="2241326"/>
                            <a:ext cx="469900" cy="237490"/>
                          </a:xfrm>
                          <a:prstGeom prst="rect">
                            <a:avLst/>
                          </a:prstGeom>
                          <a:noFill/>
                        </wps:spPr>
                        <wps:txbx>
                          <w:txbxContent>
                            <w:p w14:paraId="21F03E38" w14:textId="77777777" w:rsidR="008A04E5" w:rsidRDefault="008A04E5" w:rsidP="000177D1">
                              <w:pPr>
                                <w:pStyle w:val="StandardWeb"/>
                                <w:spacing w:before="0" w:beforeAutospacing="0" w:after="0" w:afterAutospacing="0"/>
                                <w:jc w:val="center"/>
                              </w:pPr>
                              <w:r w:rsidRPr="000177D1">
                                <w:rPr>
                                  <w:rFonts w:ascii="Arial" w:hAnsi="Arial" w:cs="Arial"/>
                                  <w:color w:val="000000" w:themeColor="text1"/>
                                  <w:kern w:val="24"/>
                                  <w:sz w:val="18"/>
                                  <w:szCs w:val="20"/>
                                </w:rPr>
                                <w:t>2018</w:t>
                              </w:r>
                            </w:p>
                          </w:txbxContent>
                        </wps:txbx>
                        <wps:bodyPr wrap="square" lIns="0" tIns="0" rIns="0" bIns="0" rtlCol="0" anchor="ctr" anchorCtr="0">
                          <a:noAutofit/>
                        </wps:bodyPr>
                      </wps:wsp>
                      <wps:wsp>
                        <wps:cNvPr id="36" name="Textfeld 16">
                          <a:extLst/>
                        </wps:cNvPr>
                        <wps:cNvSpPr txBox="1"/>
                        <wps:spPr>
                          <a:xfrm>
                            <a:off x="5366404" y="2241325"/>
                            <a:ext cx="470535" cy="237490"/>
                          </a:xfrm>
                          <a:prstGeom prst="rect">
                            <a:avLst/>
                          </a:prstGeom>
                          <a:noFill/>
                        </wps:spPr>
                        <wps:txbx>
                          <w:txbxContent>
                            <w:p w14:paraId="5A5B3F4D" w14:textId="77777777" w:rsidR="008A04E5" w:rsidRDefault="008A04E5" w:rsidP="000177D1">
                              <w:pPr>
                                <w:pStyle w:val="StandardWeb"/>
                                <w:spacing w:before="0" w:beforeAutospacing="0" w:after="0" w:afterAutospacing="0"/>
                                <w:jc w:val="center"/>
                              </w:pPr>
                              <w:r w:rsidRPr="000177D1">
                                <w:rPr>
                                  <w:rFonts w:ascii="Arial" w:hAnsi="Arial" w:cs="Arial"/>
                                  <w:color w:val="000000" w:themeColor="text1"/>
                                  <w:kern w:val="24"/>
                                  <w:sz w:val="18"/>
                                  <w:szCs w:val="20"/>
                                </w:rPr>
                                <w:t>2019</w:t>
                              </w:r>
                            </w:p>
                          </w:txbxContent>
                        </wps:txbx>
                        <wps:bodyPr wrap="square" lIns="0" tIns="0" rIns="0" bIns="0" rtlCol="0" anchor="ctr" anchorCtr="0">
                          <a:noAutofit/>
                        </wps:bodyPr>
                      </wps:wsp>
                      <wps:wsp>
                        <wps:cNvPr id="37" name="Textfeld 17">
                          <a:extLst/>
                        </wps:cNvPr>
                        <wps:cNvSpPr txBox="1"/>
                        <wps:spPr>
                          <a:xfrm>
                            <a:off x="246220" y="1777123"/>
                            <a:ext cx="406400" cy="237490"/>
                          </a:xfrm>
                          <a:prstGeom prst="rect">
                            <a:avLst/>
                          </a:prstGeom>
                          <a:noFill/>
                        </wps:spPr>
                        <wps:txbx>
                          <w:txbxContent>
                            <w:p w14:paraId="65ACFF85" w14:textId="77777777" w:rsidR="008A04E5" w:rsidRDefault="008A04E5" w:rsidP="001C2C2C">
                              <w:pPr>
                                <w:pStyle w:val="StandardWeb"/>
                                <w:spacing w:before="0" w:beforeAutospacing="0" w:after="0" w:afterAutospacing="0"/>
                                <w:jc w:val="right"/>
                              </w:pPr>
                              <w:r w:rsidRPr="001C2C2C">
                                <w:rPr>
                                  <w:rFonts w:ascii="Arial" w:hAnsi="Arial" w:cs="Arial"/>
                                  <w:color w:val="000000" w:themeColor="text1"/>
                                  <w:kern w:val="24"/>
                                  <w:sz w:val="18"/>
                                  <w:szCs w:val="20"/>
                                </w:rPr>
                                <w:t>100</w:t>
                              </w:r>
                            </w:p>
                          </w:txbxContent>
                        </wps:txbx>
                        <wps:bodyPr wrap="square" lIns="0" tIns="0" rIns="0" bIns="0" rtlCol="0" anchor="ctr" anchorCtr="0">
                          <a:noAutofit/>
                        </wps:bodyPr>
                      </wps:wsp>
                      <wps:wsp>
                        <wps:cNvPr id="38" name="Textfeld 18">
                          <a:extLst/>
                        </wps:cNvPr>
                        <wps:cNvSpPr txBox="1"/>
                        <wps:spPr>
                          <a:xfrm>
                            <a:off x="246219" y="1446720"/>
                            <a:ext cx="406400" cy="237490"/>
                          </a:xfrm>
                          <a:prstGeom prst="rect">
                            <a:avLst/>
                          </a:prstGeom>
                          <a:noFill/>
                        </wps:spPr>
                        <wps:txbx>
                          <w:txbxContent>
                            <w:p w14:paraId="25AB0233" w14:textId="77777777" w:rsidR="008A04E5" w:rsidRDefault="008A04E5" w:rsidP="001C2C2C">
                              <w:pPr>
                                <w:pStyle w:val="StandardWeb"/>
                                <w:spacing w:before="0" w:beforeAutospacing="0" w:after="0" w:afterAutospacing="0"/>
                                <w:jc w:val="right"/>
                              </w:pPr>
                              <w:r w:rsidRPr="001C2C2C">
                                <w:rPr>
                                  <w:rFonts w:ascii="Arial" w:hAnsi="Arial" w:cs="Arial"/>
                                  <w:color w:val="000000" w:themeColor="text1"/>
                                  <w:kern w:val="24"/>
                                  <w:sz w:val="18"/>
                                  <w:szCs w:val="20"/>
                                </w:rPr>
                                <w:t>200</w:t>
                              </w:r>
                            </w:p>
                          </w:txbxContent>
                        </wps:txbx>
                        <wps:bodyPr wrap="square" lIns="0" tIns="0" rIns="0" bIns="0" rtlCol="0" anchor="ctr" anchorCtr="0">
                          <a:noAutofit/>
                        </wps:bodyPr>
                      </wps:wsp>
                      <wps:wsp>
                        <wps:cNvPr id="39" name="Textfeld 19">
                          <a:extLst/>
                        </wps:cNvPr>
                        <wps:cNvSpPr txBox="1"/>
                        <wps:spPr>
                          <a:xfrm>
                            <a:off x="246220" y="1122304"/>
                            <a:ext cx="406400" cy="237490"/>
                          </a:xfrm>
                          <a:prstGeom prst="rect">
                            <a:avLst/>
                          </a:prstGeom>
                          <a:noFill/>
                        </wps:spPr>
                        <wps:txbx>
                          <w:txbxContent>
                            <w:p w14:paraId="4BBA99F2" w14:textId="77777777" w:rsidR="008A04E5" w:rsidRDefault="008A04E5" w:rsidP="001C2C2C">
                              <w:pPr>
                                <w:pStyle w:val="StandardWeb"/>
                                <w:spacing w:before="0" w:beforeAutospacing="0" w:after="0" w:afterAutospacing="0"/>
                                <w:jc w:val="right"/>
                              </w:pPr>
                              <w:r w:rsidRPr="001C2C2C">
                                <w:rPr>
                                  <w:rFonts w:ascii="Arial" w:hAnsi="Arial" w:cs="Arial"/>
                                  <w:color w:val="000000" w:themeColor="text1"/>
                                  <w:kern w:val="24"/>
                                  <w:sz w:val="18"/>
                                  <w:szCs w:val="20"/>
                                </w:rPr>
                                <w:t>300</w:t>
                              </w:r>
                            </w:p>
                          </w:txbxContent>
                        </wps:txbx>
                        <wps:bodyPr wrap="square" lIns="0" tIns="0" rIns="0" bIns="0" rtlCol="0" anchor="ctr" anchorCtr="0">
                          <a:noAutofit/>
                        </wps:bodyPr>
                      </wps:wsp>
                      <wps:wsp>
                        <wps:cNvPr id="40" name="Textfeld 20">
                          <a:extLst/>
                        </wps:cNvPr>
                        <wps:cNvSpPr txBox="1"/>
                        <wps:spPr>
                          <a:xfrm>
                            <a:off x="246220" y="791901"/>
                            <a:ext cx="406400" cy="237490"/>
                          </a:xfrm>
                          <a:prstGeom prst="rect">
                            <a:avLst/>
                          </a:prstGeom>
                          <a:noFill/>
                        </wps:spPr>
                        <wps:txbx>
                          <w:txbxContent>
                            <w:p w14:paraId="23FA7C7B" w14:textId="77777777" w:rsidR="008A04E5" w:rsidRDefault="008A04E5" w:rsidP="001C2C2C">
                              <w:pPr>
                                <w:pStyle w:val="StandardWeb"/>
                                <w:spacing w:before="0" w:beforeAutospacing="0" w:after="0" w:afterAutospacing="0"/>
                                <w:jc w:val="right"/>
                              </w:pPr>
                              <w:r w:rsidRPr="001C2C2C">
                                <w:rPr>
                                  <w:rFonts w:ascii="Arial" w:hAnsi="Arial" w:cs="Arial"/>
                                  <w:color w:val="000000" w:themeColor="text1"/>
                                  <w:kern w:val="24"/>
                                  <w:sz w:val="18"/>
                                  <w:szCs w:val="20"/>
                                </w:rPr>
                                <w:t>400</w:t>
                              </w:r>
                            </w:p>
                          </w:txbxContent>
                        </wps:txbx>
                        <wps:bodyPr wrap="square" lIns="0" tIns="0" rIns="0" bIns="0" rtlCol="0" anchor="ctr" anchorCtr="0">
                          <a:noAutofit/>
                        </wps:bodyPr>
                      </wps:wsp>
                      <wps:wsp>
                        <wps:cNvPr id="41" name="Textfeld 21">
                          <a:extLst/>
                        </wps:cNvPr>
                        <wps:cNvSpPr txBox="1"/>
                        <wps:spPr>
                          <a:xfrm>
                            <a:off x="246219" y="465092"/>
                            <a:ext cx="406400" cy="237490"/>
                          </a:xfrm>
                          <a:prstGeom prst="rect">
                            <a:avLst/>
                          </a:prstGeom>
                          <a:noFill/>
                        </wps:spPr>
                        <wps:txbx>
                          <w:txbxContent>
                            <w:p w14:paraId="46A860ED" w14:textId="77777777" w:rsidR="008A04E5" w:rsidRDefault="008A04E5" w:rsidP="001C2C2C">
                              <w:pPr>
                                <w:pStyle w:val="StandardWeb"/>
                                <w:spacing w:before="0" w:beforeAutospacing="0" w:after="0" w:afterAutospacing="0"/>
                                <w:jc w:val="right"/>
                              </w:pPr>
                              <w:r w:rsidRPr="001C2C2C">
                                <w:rPr>
                                  <w:rFonts w:ascii="Arial" w:hAnsi="Arial" w:cs="Arial"/>
                                  <w:color w:val="000000" w:themeColor="text1"/>
                                  <w:kern w:val="24"/>
                                  <w:sz w:val="18"/>
                                  <w:szCs w:val="20"/>
                                </w:rPr>
                                <w:t>500</w:t>
                              </w:r>
                            </w:p>
                          </w:txbxContent>
                        </wps:txbx>
                        <wps:bodyPr wrap="square" lIns="0" tIns="0" rIns="0" bIns="0" rtlCol="0" anchor="ctr" anchorCtr="0">
                          <a:noAutofit/>
                        </wps:bodyPr>
                      </wps:wsp>
                      <wps:wsp>
                        <wps:cNvPr id="42" name="Textfeld 22">
                          <a:extLst/>
                        </wps:cNvPr>
                        <wps:cNvSpPr txBox="1"/>
                        <wps:spPr>
                          <a:xfrm>
                            <a:off x="246219" y="135628"/>
                            <a:ext cx="406400" cy="237490"/>
                          </a:xfrm>
                          <a:prstGeom prst="rect">
                            <a:avLst/>
                          </a:prstGeom>
                          <a:noFill/>
                        </wps:spPr>
                        <wps:txbx>
                          <w:txbxContent>
                            <w:p w14:paraId="147B5CA7" w14:textId="77777777" w:rsidR="008A04E5" w:rsidRDefault="008A04E5" w:rsidP="001C2C2C">
                              <w:pPr>
                                <w:pStyle w:val="StandardWeb"/>
                                <w:spacing w:before="0" w:beforeAutospacing="0" w:after="0" w:afterAutospacing="0"/>
                                <w:jc w:val="right"/>
                              </w:pPr>
                              <w:r w:rsidRPr="001C2C2C">
                                <w:rPr>
                                  <w:rFonts w:ascii="Arial" w:hAnsi="Arial" w:cs="Arial"/>
                                  <w:color w:val="000000" w:themeColor="text1"/>
                                  <w:kern w:val="24"/>
                                  <w:sz w:val="18"/>
                                  <w:szCs w:val="20"/>
                                </w:rPr>
                                <w:t>600</w:t>
                              </w:r>
                            </w:p>
                          </w:txbxContent>
                        </wps:txbx>
                        <wps:bodyPr wrap="square" lIns="0" tIns="0" rIns="0" bIns="0" rtlCol="0" anchor="ctr" anchorCtr="0">
                          <a:noAutofit/>
                        </wps:bodyPr>
                      </wps:wsp>
                      <wps:wsp>
                        <wps:cNvPr id="43" name="Textfeld 23">
                          <a:extLst/>
                        </wps:cNvPr>
                        <wps:cNvSpPr txBox="1"/>
                        <wps:spPr>
                          <a:xfrm rot="16200000">
                            <a:off x="-601892" y="599356"/>
                            <a:ext cx="1368019" cy="319439"/>
                          </a:xfrm>
                          <a:prstGeom prst="rect">
                            <a:avLst/>
                          </a:prstGeom>
                          <a:noFill/>
                        </wps:spPr>
                        <wps:txbx>
                          <w:txbxContent>
                            <w:p w14:paraId="5F4C528A" w14:textId="77777777" w:rsidR="008A04E5" w:rsidRDefault="008A04E5" w:rsidP="008A04E5">
                              <w:pPr>
                                <w:pStyle w:val="StandardWeb"/>
                                <w:spacing w:before="0" w:beforeAutospacing="0" w:after="0" w:afterAutospacing="0"/>
                              </w:pPr>
                              <w:r w:rsidRPr="000177D1">
                                <w:rPr>
                                  <w:rFonts w:ascii="Arial" w:hAnsi="Arial" w:cs="Arial"/>
                                  <w:i/>
                                  <w:iCs/>
                                  <w:color w:val="000000" w:themeColor="text1"/>
                                  <w:kern w:val="24"/>
                                  <w:sz w:val="18"/>
                                  <w:szCs w:val="20"/>
                                </w:rPr>
                                <w:t>Fläche</w:t>
                              </w:r>
                              <w:r>
                                <w:rPr>
                                  <w:rFonts w:ascii="Arial" w:hAnsi="Arial" w:cs="Arial"/>
                                  <w:i/>
                                  <w:iCs/>
                                  <w:color w:val="000000" w:themeColor="text1"/>
                                  <w:kern w:val="24"/>
                                  <w:sz w:val="20"/>
                                  <w:szCs w:val="20"/>
                                </w:rPr>
                                <w:t xml:space="preserve"> (ha)</w:t>
                              </w:r>
                            </w:p>
                          </w:txbxContent>
                        </wps:txbx>
                        <wps:bodyPr wrap="square" lIns="36000" tIns="0" rIns="36000" bIns="0" rtlCol="0" anchor="ctr" anchorCtr="0">
                          <a:noAutofit/>
                        </wps:bodyPr>
                      </wps:wsp>
                      <wps:wsp>
                        <wps:cNvPr id="44" name="Textfeld 24">
                          <a:extLst/>
                        </wps:cNvPr>
                        <wps:cNvSpPr txBox="1"/>
                        <wps:spPr>
                          <a:xfrm>
                            <a:off x="3126587" y="2487500"/>
                            <a:ext cx="470535" cy="237490"/>
                          </a:xfrm>
                          <a:prstGeom prst="rect">
                            <a:avLst/>
                          </a:prstGeom>
                          <a:noFill/>
                        </wps:spPr>
                        <wps:txbx>
                          <w:txbxContent>
                            <w:p w14:paraId="4D3368D9" w14:textId="77777777" w:rsidR="008A04E5" w:rsidRDefault="008A04E5" w:rsidP="000177D1">
                              <w:pPr>
                                <w:pStyle w:val="StandardWeb"/>
                                <w:spacing w:before="0" w:beforeAutospacing="0" w:after="0" w:afterAutospacing="0"/>
                                <w:jc w:val="center"/>
                              </w:pPr>
                              <w:r w:rsidRPr="000177D1">
                                <w:rPr>
                                  <w:rFonts w:ascii="Arial" w:hAnsi="Arial" w:cs="Arial"/>
                                  <w:i/>
                                  <w:iCs/>
                                  <w:color w:val="000000" w:themeColor="text1"/>
                                  <w:kern w:val="24"/>
                                  <w:sz w:val="18"/>
                                  <w:szCs w:val="20"/>
                                </w:rPr>
                                <w:t>Jahr</w:t>
                              </w:r>
                            </w:p>
                          </w:txbxContent>
                        </wps:txbx>
                        <wps:bodyPr wrap="square" lIns="0" tIns="0" rIns="0" bIns="0" rtlCol="0" anchor="ctr" anchorCtr="0">
                          <a:noAutofit/>
                        </wps:bodyPr>
                      </wps:wsp>
                      <wpg:grpSp>
                        <wpg:cNvPr id="45" name="Gruppieren 45">
                          <a:extLst/>
                        </wpg:cNvPr>
                        <wpg:cNvGrpSpPr/>
                        <wpg:grpSpPr>
                          <a:xfrm>
                            <a:off x="670651" y="28104"/>
                            <a:ext cx="2175488" cy="648362"/>
                            <a:chOff x="670651" y="28104"/>
                            <a:chExt cx="2175488" cy="648362"/>
                          </a:xfrm>
                        </wpg:grpSpPr>
                        <wps:wsp>
                          <wps:cNvPr id="46" name="Textfeld 27">
                            <a:extLst/>
                          </wps:cNvPr>
                          <wps:cNvSpPr txBox="1"/>
                          <wps:spPr>
                            <a:xfrm>
                              <a:off x="1036568" y="36754"/>
                              <a:ext cx="1543283" cy="237490"/>
                            </a:xfrm>
                            <a:prstGeom prst="rect">
                              <a:avLst/>
                            </a:prstGeom>
                            <a:noFill/>
                          </wps:spPr>
                          <wps:txbx>
                            <w:txbxContent>
                              <w:p w14:paraId="60D4197B" w14:textId="77777777" w:rsidR="008A04E5" w:rsidRPr="001C2C2C" w:rsidRDefault="008A04E5" w:rsidP="008A04E5">
                                <w:pPr>
                                  <w:pStyle w:val="StandardWeb"/>
                                  <w:spacing w:before="0" w:beforeAutospacing="0" w:after="0" w:afterAutospacing="0"/>
                                  <w:rPr>
                                    <w:sz w:val="18"/>
                                    <w:szCs w:val="18"/>
                                  </w:rPr>
                                </w:pPr>
                                <w:r w:rsidRPr="001C2C2C">
                                  <w:rPr>
                                    <w:rFonts w:ascii="Arial" w:hAnsi="Arial" w:cs="Arial"/>
                                    <w:color w:val="000000" w:themeColor="text1"/>
                                    <w:kern w:val="24"/>
                                    <w:sz w:val="18"/>
                                    <w:szCs w:val="18"/>
                                  </w:rPr>
                                  <w:t>Laubholz</w:t>
                                </w:r>
                              </w:p>
                            </w:txbxContent>
                          </wps:txbx>
                          <wps:bodyPr wrap="square" tIns="0" rIns="36000" bIns="0" rtlCol="0" anchor="ctr" anchorCtr="0">
                            <a:noAutofit/>
                          </wps:bodyPr>
                        </wps:wsp>
                        <wps:wsp>
                          <wps:cNvPr id="47" name="Textfeld 29">
                            <a:extLst/>
                          </wps:cNvPr>
                          <wps:cNvSpPr txBox="1"/>
                          <wps:spPr>
                            <a:xfrm>
                              <a:off x="1040212" y="226278"/>
                              <a:ext cx="1805875" cy="237489"/>
                            </a:xfrm>
                            <a:prstGeom prst="rect">
                              <a:avLst/>
                            </a:prstGeom>
                            <a:noFill/>
                          </wps:spPr>
                          <wps:txbx>
                            <w:txbxContent>
                              <w:p w14:paraId="60D110D4" w14:textId="77777777" w:rsidR="008A04E5" w:rsidRPr="001C2C2C" w:rsidRDefault="008A04E5" w:rsidP="008A04E5">
                                <w:pPr>
                                  <w:pStyle w:val="StandardWeb"/>
                                  <w:spacing w:before="0" w:beforeAutospacing="0" w:after="0" w:afterAutospacing="0"/>
                                  <w:rPr>
                                    <w:sz w:val="18"/>
                                    <w:szCs w:val="18"/>
                                  </w:rPr>
                                </w:pPr>
                                <w:r w:rsidRPr="001C2C2C">
                                  <w:rPr>
                                    <w:rFonts w:ascii="Arial" w:hAnsi="Arial" w:cs="Arial"/>
                                    <w:color w:val="000000" w:themeColor="text1"/>
                                    <w:kern w:val="24"/>
                                    <w:sz w:val="18"/>
                                    <w:szCs w:val="18"/>
                                  </w:rPr>
                                  <w:t>Nadelholz</w:t>
                                </w:r>
                              </w:p>
                            </w:txbxContent>
                          </wps:txbx>
                          <wps:bodyPr wrap="square" tIns="0" rIns="36000" bIns="0" rtlCol="0" anchor="ctr" anchorCtr="0">
                            <a:noAutofit/>
                          </wps:bodyPr>
                        </wps:wsp>
                        <wps:wsp>
                          <wps:cNvPr id="48" name="Textfeld 31">
                            <a:extLst/>
                          </wps:cNvPr>
                          <wps:cNvSpPr txBox="1"/>
                          <wps:spPr>
                            <a:xfrm>
                              <a:off x="1040067" y="436374"/>
                              <a:ext cx="1806072" cy="240092"/>
                            </a:xfrm>
                            <a:prstGeom prst="rect">
                              <a:avLst/>
                            </a:prstGeom>
                            <a:noFill/>
                          </wps:spPr>
                          <wps:txbx>
                            <w:txbxContent>
                              <w:p w14:paraId="6A75AF11" w14:textId="77777777" w:rsidR="008A04E5" w:rsidRPr="001C2C2C" w:rsidRDefault="008A04E5" w:rsidP="008A04E5">
                                <w:pPr>
                                  <w:pStyle w:val="StandardWeb"/>
                                  <w:spacing w:before="0" w:beforeAutospacing="0" w:after="0" w:afterAutospacing="0"/>
                                  <w:rPr>
                                    <w:sz w:val="18"/>
                                    <w:szCs w:val="18"/>
                                  </w:rPr>
                                </w:pPr>
                                <w:r w:rsidRPr="001C2C2C">
                                  <w:rPr>
                                    <w:rFonts w:ascii="Arial" w:hAnsi="Arial" w:cs="Arial"/>
                                    <w:color w:val="000000" w:themeColor="text1"/>
                                    <w:kern w:val="24"/>
                                    <w:sz w:val="18"/>
                                    <w:szCs w:val="18"/>
                                  </w:rPr>
                                  <w:t>Laub- und Nadelholz</w:t>
                                </w:r>
                              </w:p>
                            </w:txbxContent>
                          </wps:txbx>
                          <wps:bodyPr wrap="square" lIns="90000" tIns="0" rIns="36000" bIns="0" rtlCol="0" anchor="ctr" anchorCtr="0">
                            <a:noAutofit/>
                          </wps:bodyPr>
                        </wps:wsp>
                        <pic:pic xmlns:pic="http://schemas.openxmlformats.org/drawingml/2006/picture">
                          <pic:nvPicPr>
                            <pic:cNvPr id="49" name="Grafik 49">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670651" y="28104"/>
                              <a:ext cx="402371" cy="621846"/>
                            </a:xfrm>
                            <a:prstGeom prst="rect">
                              <a:avLst/>
                            </a:prstGeom>
                          </pic:spPr>
                        </pic:pic>
                      </wpg:grpSp>
                    </wpg:wgp>
                  </a:graphicData>
                </a:graphic>
              </wp:inline>
            </w:drawing>
          </mc:Choice>
          <mc:Fallback>
            <w:pict>
              <v:group w14:anchorId="0EAA2EC9" id="Gruppieren 33" o:spid="_x0000_s1026" style="width:360.3pt;height:165.95pt;mso-position-horizontal-relative:char;mso-position-vertical-relative:line" coordorigin="-776" coordsize="59145,272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5" o:spid="_x0000_s1027" type="#_x0000_t75" style="position:absolute;left:6530;width:51839;height:22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">
                  <v:imagedata r:id="rId11" o:title="" croptop="10927f" cropbottom="12379f" cropleft="10074f" cropright="10153f"/>
                </v:shape>
                <v:shapetype id="_x0000_t202" coordsize="21600,21600" o:spt="202" path="m,l,21600r21600,l21600,xe">
                  <v:stroke joinstyle="miter"/>
                  <v:path gradientshapeok="t" o:connecttype="rect"/>
                </v:shapetype>
                <v:shape id="Textfeld 6" o:spid="_x0000_s1028" type="#_x0000_t202" style="position:absolute;left:7167;top:22413;width:4705;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" filled="f" stroked="f">
                  <v:textbox inset="0,0,0,0">
                    <w:txbxContent>
                      <w:p w14:paraId="0089D17D" w14:textId="77777777" w:rsidR="008A04E5" w:rsidRDefault="008A04E5" w:rsidP="000177D1">
                        <w:pPr>
                          <w:pStyle w:val="StandardWeb"/>
                          <w:spacing w:before="0" w:beforeAutospacing="0" w:after="0" w:afterAutospacing="0"/>
                          <w:jc w:val="center"/>
                        </w:pPr>
                        <w:r w:rsidRPr="000177D1">
                          <w:rPr>
                            <w:rFonts w:ascii="Arial" w:hAnsi="Arial" w:cs="Arial"/>
                            <w:color w:val="000000" w:themeColor="text1"/>
                            <w:kern w:val="24"/>
                            <w:sz w:val="18"/>
                            <w:szCs w:val="20"/>
                          </w:rPr>
                          <w:t>2009</w:t>
                        </w:r>
                      </w:p>
                    </w:txbxContent>
                  </v:textbox>
                </v:shape>
                <v:shape id="Textfeld 7" o:spid="_x0000_s1029" type="#_x0000_t202" style="position:absolute;left:11872;top:22413;width:4705;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" filled="f" stroked="f">
                  <v:textbox inset="0,0,0,0">
                    <w:txbxContent>
                      <w:p w14:paraId="395351F1" w14:textId="77777777" w:rsidR="008A04E5" w:rsidRDefault="008A04E5" w:rsidP="000177D1">
                        <w:pPr>
                          <w:pStyle w:val="StandardWeb"/>
                          <w:spacing w:before="0" w:beforeAutospacing="0" w:after="0" w:afterAutospacing="0"/>
                          <w:jc w:val="center"/>
                        </w:pPr>
                        <w:r w:rsidRPr="000177D1">
                          <w:rPr>
                            <w:rFonts w:ascii="Arial" w:hAnsi="Arial" w:cs="Arial"/>
                            <w:color w:val="000000" w:themeColor="text1"/>
                            <w:kern w:val="24"/>
                            <w:sz w:val="18"/>
                            <w:szCs w:val="20"/>
                          </w:rPr>
                          <w:t>2010</w:t>
                        </w:r>
                      </w:p>
                    </w:txbxContent>
                  </v:textbox>
                </v:shape>
                <v:shape id="Textfeld 8" o:spid="_x0000_s1030" type="#_x0000_t202" style="position:absolute;left:16577;top:22413;width:4706;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" filled="f" stroked="f">
                  <v:textbox inset="0,0,0,0">
                    <w:txbxContent>
                      <w:p w14:paraId="3454272D" w14:textId="77777777" w:rsidR="008A04E5" w:rsidRDefault="008A04E5" w:rsidP="000177D1">
                        <w:pPr>
                          <w:pStyle w:val="StandardWeb"/>
                          <w:spacing w:before="0" w:beforeAutospacing="0" w:after="0" w:afterAutospacing="0"/>
                          <w:jc w:val="center"/>
                        </w:pPr>
                        <w:r w:rsidRPr="000177D1">
                          <w:rPr>
                            <w:rFonts w:ascii="Arial" w:hAnsi="Arial" w:cs="Arial"/>
                            <w:color w:val="000000" w:themeColor="text1"/>
                            <w:kern w:val="24"/>
                            <w:sz w:val="18"/>
                            <w:szCs w:val="20"/>
                          </w:rPr>
                          <w:t>2011</w:t>
                        </w:r>
                      </w:p>
                    </w:txbxContent>
                  </v:textbox>
                </v:shape>
                <v:shape id="Textfeld 9" o:spid="_x0000_s1031" type="#_x0000_t202" style="position:absolute;left:21282;top:22413;width:4706;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" filled="f" stroked="f">
                  <v:textbox inset="0,0,0,0">
                    <w:txbxContent>
                      <w:p w14:paraId="2583C972" w14:textId="77777777" w:rsidR="008A04E5" w:rsidRDefault="008A04E5" w:rsidP="000177D1">
                        <w:pPr>
                          <w:pStyle w:val="StandardWeb"/>
                          <w:spacing w:before="0" w:beforeAutospacing="0" w:after="0" w:afterAutospacing="0"/>
                          <w:jc w:val="center"/>
                        </w:pPr>
                        <w:r w:rsidRPr="000177D1">
                          <w:rPr>
                            <w:rFonts w:ascii="Arial" w:hAnsi="Arial" w:cs="Arial"/>
                            <w:color w:val="000000" w:themeColor="text1"/>
                            <w:kern w:val="24"/>
                            <w:sz w:val="18"/>
                            <w:szCs w:val="20"/>
                          </w:rPr>
                          <w:t>2012</w:t>
                        </w:r>
                      </w:p>
                    </w:txbxContent>
                  </v:textbox>
                </v:shape>
                <v:shape id="Textfeld 10" o:spid="_x0000_s1032" type="#_x0000_t202" style="position:absolute;left:25988;top:22413;width:4705;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" filled="f" stroked="f">
                  <v:textbox inset="0,0,0,0">
                    <w:txbxContent>
                      <w:p w14:paraId="194EE154" w14:textId="77777777" w:rsidR="008A04E5" w:rsidRDefault="008A04E5" w:rsidP="000177D1">
                        <w:pPr>
                          <w:pStyle w:val="StandardWeb"/>
                          <w:spacing w:before="0" w:beforeAutospacing="0" w:after="0" w:afterAutospacing="0"/>
                          <w:jc w:val="center"/>
                        </w:pPr>
                        <w:r w:rsidRPr="000177D1">
                          <w:rPr>
                            <w:rFonts w:ascii="Arial" w:hAnsi="Arial" w:cs="Arial"/>
                            <w:color w:val="000000" w:themeColor="text1"/>
                            <w:kern w:val="24"/>
                            <w:sz w:val="18"/>
                            <w:szCs w:val="20"/>
                          </w:rPr>
                          <w:t>2013</w:t>
                        </w:r>
                      </w:p>
                    </w:txbxContent>
                  </v:textbox>
                </v:shape>
                <v:shape id="Textfeld 11" o:spid="_x0000_s1033" type="#_x0000_t202" style="position:absolute;left:30693;top:22413;width:4705;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" filled="f" stroked="f">
                  <v:textbox inset="0,0,0,0">
                    <w:txbxContent>
                      <w:p w14:paraId="2F9740B0" w14:textId="77777777" w:rsidR="008A04E5" w:rsidRDefault="008A04E5" w:rsidP="000177D1">
                        <w:pPr>
                          <w:pStyle w:val="StandardWeb"/>
                          <w:spacing w:before="0" w:beforeAutospacing="0" w:after="0" w:afterAutospacing="0"/>
                          <w:jc w:val="center"/>
                        </w:pPr>
                        <w:r w:rsidRPr="000177D1">
                          <w:rPr>
                            <w:rFonts w:ascii="Arial" w:hAnsi="Arial" w:cs="Arial"/>
                            <w:color w:val="000000" w:themeColor="text1"/>
                            <w:kern w:val="24"/>
                            <w:sz w:val="18"/>
                            <w:szCs w:val="20"/>
                          </w:rPr>
                          <w:t>2014</w:t>
                        </w:r>
                      </w:p>
                    </w:txbxContent>
                  </v:textbox>
                </v:shape>
                <v:shape id="Textfeld 12" o:spid="_x0000_s1034" type="#_x0000_t202" style="position:absolute;left:35213;top:22413;width:4705;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" filled="f" stroked="f">
                  <v:textbox inset="0,0,0,0">
                    <w:txbxContent>
                      <w:p w14:paraId="0EEDDD7E" w14:textId="77777777" w:rsidR="008A04E5" w:rsidRDefault="008A04E5" w:rsidP="000177D1">
                        <w:pPr>
                          <w:pStyle w:val="StandardWeb"/>
                          <w:spacing w:before="0" w:beforeAutospacing="0" w:after="0" w:afterAutospacing="0"/>
                          <w:jc w:val="center"/>
                        </w:pPr>
                        <w:r w:rsidRPr="000177D1">
                          <w:rPr>
                            <w:rFonts w:ascii="Arial" w:hAnsi="Arial" w:cs="Arial"/>
                            <w:color w:val="000000" w:themeColor="text1"/>
                            <w:kern w:val="24"/>
                            <w:sz w:val="18"/>
                            <w:szCs w:val="20"/>
                          </w:rPr>
                          <w:t>2015</w:t>
                        </w:r>
                      </w:p>
                    </w:txbxContent>
                  </v:textbox>
                </v:shape>
                <v:shape id="Textfeld 13" o:spid="_x0000_s1035" type="#_x0000_t202" style="position:absolute;left:39733;top:22413;width:4705;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" filled="f" stroked="f">
                  <v:textbox inset="0,0,0,0">
                    <w:txbxContent>
                      <w:p w14:paraId="60D7C98C" w14:textId="77777777" w:rsidR="008A04E5" w:rsidRDefault="008A04E5" w:rsidP="000177D1">
                        <w:pPr>
                          <w:pStyle w:val="StandardWeb"/>
                          <w:spacing w:before="0" w:beforeAutospacing="0" w:after="0" w:afterAutospacing="0"/>
                          <w:jc w:val="center"/>
                        </w:pPr>
                        <w:r w:rsidRPr="000177D1">
                          <w:rPr>
                            <w:rFonts w:ascii="Arial" w:hAnsi="Arial" w:cs="Arial"/>
                            <w:color w:val="000000" w:themeColor="text1"/>
                            <w:kern w:val="24"/>
                            <w:sz w:val="18"/>
                            <w:szCs w:val="20"/>
                          </w:rPr>
                          <w:t>2016</w:t>
                        </w:r>
                      </w:p>
                    </w:txbxContent>
                  </v:textbox>
                </v:shape>
                <v:shape id="Textfeld 14" o:spid="_x0000_s1036" type="#_x0000_t202" style="position:absolute;left:44438;top:22413;width:4706;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" filled="f" stroked="f">
                  <v:textbox inset="0,0,0,0">
                    <w:txbxContent>
                      <w:p w14:paraId="4B681D73" w14:textId="77777777" w:rsidR="008A04E5" w:rsidRDefault="008A04E5" w:rsidP="000177D1">
                        <w:pPr>
                          <w:pStyle w:val="StandardWeb"/>
                          <w:spacing w:before="0" w:beforeAutospacing="0" w:after="0" w:afterAutospacing="0"/>
                          <w:jc w:val="center"/>
                        </w:pPr>
                        <w:r w:rsidRPr="000177D1">
                          <w:rPr>
                            <w:rFonts w:ascii="Arial" w:hAnsi="Arial" w:cs="Arial"/>
                            <w:color w:val="000000" w:themeColor="text1"/>
                            <w:kern w:val="24"/>
                            <w:sz w:val="18"/>
                            <w:szCs w:val="20"/>
                          </w:rPr>
                          <w:t>2017</w:t>
                        </w:r>
                      </w:p>
                    </w:txbxContent>
                  </v:textbox>
                </v:shape>
                <v:shape id="Textfeld 15" o:spid="_x0000_s1037" type="#_x0000_t202" style="position:absolute;left:49158;top:22413;width:4699;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" filled="f" stroked="f">
                  <v:textbox inset="0,0,0,0">
                    <w:txbxContent>
                      <w:p w14:paraId="21F03E38" w14:textId="77777777" w:rsidR="008A04E5" w:rsidRDefault="008A04E5" w:rsidP="000177D1">
                        <w:pPr>
                          <w:pStyle w:val="StandardWeb"/>
                          <w:spacing w:before="0" w:beforeAutospacing="0" w:after="0" w:afterAutospacing="0"/>
                          <w:jc w:val="center"/>
                        </w:pPr>
                        <w:r w:rsidRPr="000177D1">
                          <w:rPr>
                            <w:rFonts w:ascii="Arial" w:hAnsi="Arial" w:cs="Arial"/>
                            <w:color w:val="000000" w:themeColor="text1"/>
                            <w:kern w:val="24"/>
                            <w:sz w:val="18"/>
                            <w:szCs w:val="20"/>
                          </w:rPr>
                          <w:t>2018</w:t>
                        </w:r>
                      </w:p>
                    </w:txbxContent>
                  </v:textbox>
                </v:shape>
                <v:shape id="Textfeld 16" o:spid="_x0000_s1038" type="#_x0000_t202" style="position:absolute;left:53664;top:22413;width:4705;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" filled="f" stroked="f">
                  <v:textbox inset="0,0,0,0">
                    <w:txbxContent>
                      <w:p w14:paraId="5A5B3F4D" w14:textId="77777777" w:rsidR="008A04E5" w:rsidRDefault="008A04E5" w:rsidP="000177D1">
                        <w:pPr>
                          <w:pStyle w:val="StandardWeb"/>
                          <w:spacing w:before="0" w:beforeAutospacing="0" w:after="0" w:afterAutospacing="0"/>
                          <w:jc w:val="center"/>
                        </w:pPr>
                        <w:r w:rsidRPr="000177D1">
                          <w:rPr>
                            <w:rFonts w:ascii="Arial" w:hAnsi="Arial" w:cs="Arial"/>
                            <w:color w:val="000000" w:themeColor="text1"/>
                            <w:kern w:val="24"/>
                            <w:sz w:val="18"/>
                            <w:szCs w:val="20"/>
                          </w:rPr>
                          <w:t>2019</w:t>
                        </w:r>
                      </w:p>
                    </w:txbxContent>
                  </v:textbox>
                </v:shape>
                <v:shape id="Textfeld 17" o:spid="_x0000_s1039" type="#_x0000_t202" style="position:absolute;left:2462;top:17771;width:406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" filled="f" stroked="f">
                  <v:textbox inset="0,0,0,0">
                    <w:txbxContent>
                      <w:p w14:paraId="65ACFF85" w14:textId="77777777" w:rsidR="008A04E5" w:rsidRDefault="008A04E5" w:rsidP="001C2C2C">
                        <w:pPr>
                          <w:pStyle w:val="StandardWeb"/>
                          <w:spacing w:before="0" w:beforeAutospacing="0" w:after="0" w:afterAutospacing="0"/>
                          <w:jc w:val="right"/>
                        </w:pPr>
                        <w:r w:rsidRPr="001C2C2C">
                          <w:rPr>
                            <w:rFonts w:ascii="Arial" w:hAnsi="Arial" w:cs="Arial"/>
                            <w:color w:val="000000" w:themeColor="text1"/>
                            <w:kern w:val="24"/>
                            <w:sz w:val="18"/>
                            <w:szCs w:val="20"/>
                          </w:rPr>
                          <w:t>100</w:t>
                        </w:r>
                      </w:p>
                    </w:txbxContent>
                  </v:textbox>
                </v:shape>
                <v:shape id="Textfeld 18" o:spid="_x0000_s1040" type="#_x0000_t202" style="position:absolute;left:2462;top:14467;width:406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" filled="f" stroked="f">
                  <v:textbox inset="0,0,0,0">
                    <w:txbxContent>
                      <w:p w14:paraId="25AB0233" w14:textId="77777777" w:rsidR="008A04E5" w:rsidRDefault="008A04E5" w:rsidP="001C2C2C">
                        <w:pPr>
                          <w:pStyle w:val="StandardWeb"/>
                          <w:spacing w:before="0" w:beforeAutospacing="0" w:after="0" w:afterAutospacing="0"/>
                          <w:jc w:val="right"/>
                        </w:pPr>
                        <w:r w:rsidRPr="001C2C2C">
                          <w:rPr>
                            <w:rFonts w:ascii="Arial" w:hAnsi="Arial" w:cs="Arial"/>
                            <w:color w:val="000000" w:themeColor="text1"/>
                            <w:kern w:val="24"/>
                            <w:sz w:val="18"/>
                            <w:szCs w:val="20"/>
                          </w:rPr>
                          <w:t>200</w:t>
                        </w:r>
                      </w:p>
                    </w:txbxContent>
                  </v:textbox>
                </v:shape>
                <v:shape id="Textfeld 19" o:spid="_x0000_s1041" type="#_x0000_t202" style="position:absolute;left:2462;top:11223;width:4064;height:2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" filled="f" stroked="f">
                  <v:textbox inset="0,0,0,0">
                    <w:txbxContent>
                      <w:p w14:paraId="4BBA99F2" w14:textId="77777777" w:rsidR="008A04E5" w:rsidRDefault="008A04E5" w:rsidP="001C2C2C">
                        <w:pPr>
                          <w:pStyle w:val="StandardWeb"/>
                          <w:spacing w:before="0" w:beforeAutospacing="0" w:after="0" w:afterAutospacing="0"/>
                          <w:jc w:val="right"/>
                        </w:pPr>
                        <w:r w:rsidRPr="001C2C2C">
                          <w:rPr>
                            <w:rFonts w:ascii="Arial" w:hAnsi="Arial" w:cs="Arial"/>
                            <w:color w:val="000000" w:themeColor="text1"/>
                            <w:kern w:val="24"/>
                            <w:sz w:val="18"/>
                            <w:szCs w:val="20"/>
                          </w:rPr>
                          <w:t>300</w:t>
                        </w:r>
                      </w:p>
                    </w:txbxContent>
                  </v:textbox>
                </v:shape>
                <v:shape id="Textfeld 20" o:spid="_x0000_s1042" type="#_x0000_t202" style="position:absolute;left:2462;top:7919;width:4064;height:2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" filled="f" stroked="f">
                  <v:textbox inset="0,0,0,0">
                    <w:txbxContent>
                      <w:p w14:paraId="23FA7C7B" w14:textId="77777777" w:rsidR="008A04E5" w:rsidRDefault="008A04E5" w:rsidP="001C2C2C">
                        <w:pPr>
                          <w:pStyle w:val="StandardWeb"/>
                          <w:spacing w:before="0" w:beforeAutospacing="0" w:after="0" w:afterAutospacing="0"/>
                          <w:jc w:val="right"/>
                        </w:pPr>
                        <w:r w:rsidRPr="001C2C2C">
                          <w:rPr>
                            <w:rFonts w:ascii="Arial" w:hAnsi="Arial" w:cs="Arial"/>
                            <w:color w:val="000000" w:themeColor="text1"/>
                            <w:kern w:val="24"/>
                            <w:sz w:val="18"/>
                            <w:szCs w:val="20"/>
                          </w:rPr>
                          <w:t>400</w:t>
                        </w:r>
                      </w:p>
                    </w:txbxContent>
                  </v:textbox>
                </v:shape>
                <v:shape id="Textfeld 21" o:spid="_x0000_s1043" type="#_x0000_t202" style="position:absolute;left:2462;top:4650;width:406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" filled="f" stroked="f">
                  <v:textbox inset="0,0,0,0">
                    <w:txbxContent>
                      <w:p w14:paraId="46A860ED" w14:textId="77777777" w:rsidR="008A04E5" w:rsidRDefault="008A04E5" w:rsidP="001C2C2C">
                        <w:pPr>
                          <w:pStyle w:val="StandardWeb"/>
                          <w:spacing w:before="0" w:beforeAutospacing="0" w:after="0" w:afterAutospacing="0"/>
                          <w:jc w:val="right"/>
                        </w:pPr>
                        <w:r w:rsidRPr="001C2C2C">
                          <w:rPr>
                            <w:rFonts w:ascii="Arial" w:hAnsi="Arial" w:cs="Arial"/>
                            <w:color w:val="000000" w:themeColor="text1"/>
                            <w:kern w:val="24"/>
                            <w:sz w:val="18"/>
                            <w:szCs w:val="20"/>
                          </w:rPr>
                          <w:t>500</w:t>
                        </w:r>
                      </w:p>
                    </w:txbxContent>
                  </v:textbox>
                </v:shape>
                <v:shape id="Textfeld 22" o:spid="_x0000_s1044" type="#_x0000_t202" style="position:absolute;left:2462;top:1356;width:406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" filled="f" stroked="f">
                  <v:textbox inset="0,0,0,0">
                    <w:txbxContent>
                      <w:p w14:paraId="147B5CA7" w14:textId="77777777" w:rsidR="008A04E5" w:rsidRDefault="008A04E5" w:rsidP="001C2C2C">
                        <w:pPr>
                          <w:pStyle w:val="StandardWeb"/>
                          <w:spacing w:before="0" w:beforeAutospacing="0" w:after="0" w:afterAutospacing="0"/>
                          <w:jc w:val="right"/>
                        </w:pPr>
                        <w:r w:rsidRPr="001C2C2C">
                          <w:rPr>
                            <w:rFonts w:ascii="Arial" w:hAnsi="Arial" w:cs="Arial"/>
                            <w:color w:val="000000" w:themeColor="text1"/>
                            <w:kern w:val="24"/>
                            <w:sz w:val="18"/>
                            <w:szCs w:val="20"/>
                          </w:rPr>
                          <w:t>600</w:t>
                        </w:r>
                      </w:p>
                    </w:txbxContent>
                  </v:textbox>
                </v:shape>
                <v:shape id="Textfeld 23" o:spid="_x0000_s1045" type="#_x0000_t202" style="position:absolute;left:-6019;top:5993;width:13680;height:319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" filled="f" stroked="f">
                  <v:textbox inset="1mm,0,1mm,0">
                    <w:txbxContent>
                      <w:p w14:paraId="5F4C528A" w14:textId="77777777" w:rsidR="008A04E5" w:rsidRDefault="008A04E5" w:rsidP="008A04E5">
                        <w:pPr>
                          <w:pStyle w:val="StandardWeb"/>
                          <w:spacing w:before="0" w:beforeAutospacing="0" w:after="0" w:afterAutospacing="0"/>
                        </w:pPr>
                        <w:r w:rsidRPr="000177D1">
                          <w:rPr>
                            <w:rFonts w:ascii="Arial" w:hAnsi="Arial" w:cs="Arial"/>
                            <w:i/>
                            <w:iCs/>
                            <w:color w:val="000000" w:themeColor="text1"/>
                            <w:kern w:val="24"/>
                            <w:sz w:val="18"/>
                            <w:szCs w:val="20"/>
                          </w:rPr>
                          <w:t>Fläche</w:t>
                        </w:r>
                        <w:r>
                          <w:rPr>
                            <w:rFonts w:ascii="Arial" w:hAnsi="Arial" w:cs="Arial"/>
                            <w:i/>
                            <w:iCs/>
                            <w:color w:val="000000" w:themeColor="text1"/>
                            <w:kern w:val="24"/>
                            <w:sz w:val="20"/>
                            <w:szCs w:val="20"/>
                          </w:rPr>
                          <w:t xml:space="preserve"> (ha)</w:t>
                        </w:r>
                      </w:p>
                    </w:txbxContent>
                  </v:textbox>
                </v:shape>
                <v:shape id="Textfeld 24" o:spid="_x0000_s1046" type="#_x0000_t202" style="position:absolute;left:31265;top:24875;width:4706;height:2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" filled="f" stroked="f">
                  <v:textbox inset="0,0,0,0">
                    <w:txbxContent>
                      <w:p w14:paraId="4D3368D9" w14:textId="77777777" w:rsidR="008A04E5" w:rsidRDefault="008A04E5" w:rsidP="000177D1">
                        <w:pPr>
                          <w:pStyle w:val="StandardWeb"/>
                          <w:spacing w:before="0" w:beforeAutospacing="0" w:after="0" w:afterAutospacing="0"/>
                          <w:jc w:val="center"/>
                        </w:pPr>
                        <w:r w:rsidRPr="000177D1">
                          <w:rPr>
                            <w:rFonts w:ascii="Arial" w:hAnsi="Arial" w:cs="Arial"/>
                            <w:i/>
                            <w:iCs/>
                            <w:color w:val="000000" w:themeColor="text1"/>
                            <w:kern w:val="24"/>
                            <w:sz w:val="18"/>
                            <w:szCs w:val="20"/>
                          </w:rPr>
                          <w:t>Jahr</w:t>
                        </w:r>
                      </w:p>
                    </w:txbxContent>
                  </v:textbox>
                </v:shape>
                <v:group id="Gruppieren 45" o:spid="_x0000_s1047" style="position:absolute;left:6706;top:281;width:21755;height:6483" coordorigin="6706,281" coordsize="21754,6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Textfeld 27" o:spid="_x0000_s1048" type="#_x0000_t202" style="position:absolute;left:10365;top:367;width:15433;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" filled="f" stroked="f">
                    <v:textbox inset=",0,1mm,0">
                      <w:txbxContent>
                        <w:p w14:paraId="60D4197B" w14:textId="77777777" w:rsidR="008A04E5" w:rsidRPr="001C2C2C" w:rsidRDefault="008A04E5" w:rsidP="008A04E5">
                          <w:pPr>
                            <w:pStyle w:val="StandardWeb"/>
                            <w:spacing w:before="0" w:beforeAutospacing="0" w:after="0" w:afterAutospacing="0"/>
                            <w:rPr>
                              <w:sz w:val="18"/>
                              <w:szCs w:val="18"/>
                            </w:rPr>
                          </w:pPr>
                          <w:r w:rsidRPr="001C2C2C">
                            <w:rPr>
                              <w:rFonts w:ascii="Arial" w:hAnsi="Arial" w:cs="Arial"/>
                              <w:color w:val="000000" w:themeColor="text1"/>
                              <w:kern w:val="24"/>
                              <w:sz w:val="18"/>
                              <w:szCs w:val="18"/>
                            </w:rPr>
                            <w:t>Laubholz</w:t>
                          </w:r>
                        </w:p>
                      </w:txbxContent>
                    </v:textbox>
                  </v:shape>
                  <v:shape id="Textfeld 29" o:spid="_x0000_s1049" type="#_x0000_t202" style="position:absolute;left:10402;top:2262;width:18058;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" filled="f" stroked="f">
                    <v:textbox inset=",0,1mm,0">
                      <w:txbxContent>
                        <w:p w14:paraId="60D110D4" w14:textId="77777777" w:rsidR="008A04E5" w:rsidRPr="001C2C2C" w:rsidRDefault="008A04E5" w:rsidP="008A04E5">
                          <w:pPr>
                            <w:pStyle w:val="StandardWeb"/>
                            <w:spacing w:before="0" w:beforeAutospacing="0" w:after="0" w:afterAutospacing="0"/>
                            <w:rPr>
                              <w:sz w:val="18"/>
                              <w:szCs w:val="18"/>
                            </w:rPr>
                          </w:pPr>
                          <w:r w:rsidRPr="001C2C2C">
                            <w:rPr>
                              <w:rFonts w:ascii="Arial" w:hAnsi="Arial" w:cs="Arial"/>
                              <w:color w:val="000000" w:themeColor="text1"/>
                              <w:kern w:val="24"/>
                              <w:sz w:val="18"/>
                              <w:szCs w:val="18"/>
                            </w:rPr>
                            <w:t>Nadelholz</w:t>
                          </w:r>
                        </w:p>
                      </w:txbxContent>
                    </v:textbox>
                  </v:shape>
                  <v:shape id="Textfeld 31" o:spid="_x0000_s1050" type="#_x0000_t202" style="position:absolute;left:10400;top:4363;width:18061;height:2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" filled="f" stroked="f">
                    <v:textbox inset="2.5mm,0,1mm,0">
                      <w:txbxContent>
                        <w:p w14:paraId="6A75AF11" w14:textId="77777777" w:rsidR="008A04E5" w:rsidRPr="001C2C2C" w:rsidRDefault="008A04E5" w:rsidP="008A04E5">
                          <w:pPr>
                            <w:pStyle w:val="StandardWeb"/>
                            <w:spacing w:before="0" w:beforeAutospacing="0" w:after="0" w:afterAutospacing="0"/>
                            <w:rPr>
                              <w:sz w:val="18"/>
                              <w:szCs w:val="18"/>
                            </w:rPr>
                          </w:pPr>
                          <w:r w:rsidRPr="001C2C2C">
                            <w:rPr>
                              <w:rFonts w:ascii="Arial" w:hAnsi="Arial" w:cs="Arial"/>
                              <w:color w:val="000000" w:themeColor="text1"/>
                              <w:kern w:val="24"/>
                              <w:sz w:val="18"/>
                              <w:szCs w:val="18"/>
                            </w:rPr>
                            <w:t>Laub- und Nadelholz</w:t>
                          </w:r>
                        </w:p>
                      </w:txbxContent>
                    </v:textbox>
                  </v:shape>
                  <v:shape id="Grafik 49" o:spid="_x0000_s1051" type="#_x0000_t75" style="position:absolute;left:6706;top:281;width:4024;height:6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">
                    <v:imagedata r:id="rId12" o:title=""/>
                  </v:shape>
                </v:group>
                <w10:anchorlock/>
              </v:group>
            </w:pict>
          </mc:Fallback>
        </mc:AlternateContent>
      </w:r>
    </w:p>
    <w:p w14:paraId="09F7B638" w14:textId="72D58006" w:rsidR="008A04E5" w:rsidRDefault="00F77A02" w:rsidP="00F77A02">
      <w:pPr>
        <w:pStyle w:val="Beschriftung"/>
        <w:rPr>
          <w:rFonts w:cs="Arial"/>
        </w:rPr>
      </w:pPr>
      <w:bookmarkStart w:id="24" w:name="_Ref24382863"/>
      <w:r>
        <w:t xml:space="preserve">Abb. </w:t>
      </w:r>
      <w:fldSimple w:instr=" SEQ Abb. \* ARABIC ">
        <w:r w:rsidR="006A09CD">
          <w:rPr>
            <w:noProof/>
          </w:rPr>
          <w:t>1</w:t>
        </w:r>
      </w:fldSimple>
      <w:bookmarkEnd w:id="24"/>
      <w:r>
        <w:t xml:space="preserve">: </w:t>
      </w:r>
      <w:r w:rsidR="00E26A9F">
        <w:t>Aus Fernerkundungsdaten abgeleitete Waldschadensflächen der Jahre 2009 bis 2019 im Forstamt Hochstift getrennt nach Bestandestyp.</w:t>
      </w:r>
    </w:p>
    <w:p w14:paraId="465154C4" w14:textId="77777777" w:rsidR="0035495C" w:rsidRDefault="0035495C" w:rsidP="00A72733">
      <w:pPr>
        <w:rPr>
          <w:rFonts w:cs="Arial"/>
        </w:rPr>
      </w:pPr>
    </w:p>
    <w:p w14:paraId="3AAF924D" w14:textId="77777777" w:rsidR="00C4684C" w:rsidRDefault="00876933" w:rsidP="00C4684C">
      <w:pPr>
        <w:keepNext/>
      </w:pPr>
      <w:r w:rsidRPr="00876933">
        <w:rPr>
          <w:rFonts w:cs="Arial"/>
          <w:noProof/>
        </w:rPr>
        <mc:AlternateContent>
          <mc:Choice Requires="wpg">
            <w:drawing>
              <wp:inline distT="0" distB="0" distL="0" distR="0" wp14:anchorId="32F2CC4E" wp14:editId="18A15106">
                <wp:extent cx="4441371" cy="2820064"/>
                <wp:effectExtent l="0" t="0" r="0" b="0"/>
                <wp:docPr id="2" name="Gruppieren 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441371" cy="2820064"/>
                          <a:chOff x="0" y="0"/>
                          <a:chExt cx="4935985" cy="3192780"/>
                        </a:xfrm>
                      </wpg:grpSpPr>
                      <pic:pic xmlns:pic="http://schemas.openxmlformats.org/drawingml/2006/picture">
                        <pic:nvPicPr>
                          <pic:cNvPr id="50" name="Grafik 50">
                            <a:extLst/>
                          </pic:cNvPr>
                          <pic:cNvPicPr>
                            <a:picLocks noChangeAspect="1"/>
                          </pic:cNvPicPr>
                        </pic:nvPicPr>
                        <pic:blipFill rotWithShape="1">
                          <a:blip r:embed="rId13">
                            <a:extLst>
                              <a:ext uri="{BEBA8EAE-BF5A-486C-A8C5-ECC9F3942E4B}">
                                <a14:imgProps xmlns:a14="http://schemas.microsoft.com/office/drawing/2010/main">
                                  <a14:imgLayer r:embed="rId14">
                                    <a14:imgEffect>
                                      <a14:sharpenSoften amount="9000"/>
                                    </a14:imgEffect>
                                    <a14:imgEffect>
                                      <a14:brightnessContrast bright="31000" contrast="31000"/>
                                    </a14:imgEffect>
                                  </a14:imgLayer>
                                </a14:imgProps>
                              </a:ext>
                            </a:extLst>
                          </a:blip>
                          <a:srcRect l="17297" t="28803" r="32875" b="13897"/>
                          <a:stretch/>
                        </pic:blipFill>
                        <pic:spPr>
                          <a:xfrm>
                            <a:off x="0" y="0"/>
                            <a:ext cx="4935985" cy="3192780"/>
                          </a:xfrm>
                          <a:prstGeom prst="rect">
                            <a:avLst/>
                          </a:prstGeom>
                        </pic:spPr>
                      </pic:pic>
                      <wps:wsp>
                        <wps:cNvPr id="51" name="Textfeld 10">
                          <a:extLst/>
                        </wps:cNvPr>
                        <wps:cNvSpPr txBox="1"/>
                        <wps:spPr>
                          <a:xfrm>
                            <a:off x="1979595" y="746078"/>
                            <a:ext cx="826135" cy="272415"/>
                          </a:xfrm>
                          <a:prstGeom prst="rect">
                            <a:avLst/>
                          </a:prstGeom>
                          <a:noFill/>
                        </wps:spPr>
                        <wps:txbx>
                          <w:txbxContent>
                            <w:p w14:paraId="1B4C9385" w14:textId="77777777" w:rsidR="00876933" w:rsidRDefault="00876933" w:rsidP="00876933">
                              <w:pPr>
                                <w:pStyle w:val="StandardWeb"/>
                                <w:spacing w:before="0" w:beforeAutospacing="0" w:after="0" w:afterAutospacing="0"/>
                              </w:pPr>
                              <w:r w:rsidRPr="000177D1">
                                <w:rPr>
                                  <w:rFonts w:ascii="Arial" w:hAnsi="Arial" w:cs="Arial"/>
                                  <w:b/>
                                  <w:bCs/>
                                  <w:color w:val="FFFFFF" w:themeColor="background1"/>
                                  <w:kern w:val="24"/>
                                  <w:sz w:val="18"/>
                                  <w:szCs w:val="22"/>
                                  <w14:shadow w14:blurRad="38100" w14:dist="38100" w14:dir="2700000" w14:sx="100000" w14:sy="100000" w14:kx="0" w14:ky="0" w14:algn="tl">
                                    <w14:srgbClr w14:val="000000">
                                      <w14:alpha w14:val="57000"/>
                                    </w14:srgbClr>
                                  </w14:shadow>
                                </w:rPr>
                                <w:t>2018</w:t>
                              </w:r>
                            </w:p>
                          </w:txbxContent>
                        </wps:txbx>
                        <wps:bodyPr wrap="square" rtlCol="0">
                          <a:noAutofit/>
                        </wps:bodyPr>
                      </wps:wsp>
                      <wps:wsp>
                        <wps:cNvPr id="52" name="Textfeld 15">
                          <a:extLst/>
                        </wps:cNvPr>
                        <wps:cNvSpPr txBox="1"/>
                        <wps:spPr>
                          <a:xfrm>
                            <a:off x="2523264" y="499857"/>
                            <a:ext cx="825500" cy="256540"/>
                          </a:xfrm>
                          <a:prstGeom prst="rect">
                            <a:avLst/>
                          </a:prstGeom>
                          <a:noFill/>
                        </wps:spPr>
                        <wps:txbx>
                          <w:txbxContent>
                            <w:p w14:paraId="723BE94C" w14:textId="77777777" w:rsidR="00876933" w:rsidRDefault="00876933" w:rsidP="00876933">
                              <w:pPr>
                                <w:pStyle w:val="StandardWeb"/>
                                <w:spacing w:before="0" w:beforeAutospacing="0" w:after="0" w:afterAutospacing="0"/>
                              </w:pPr>
                              <w:r w:rsidRPr="000177D1">
                                <w:rPr>
                                  <w:rFonts w:ascii="Arial" w:hAnsi="Arial" w:cs="Arial"/>
                                  <w:b/>
                                  <w:bCs/>
                                  <w:color w:val="FFFFFF" w:themeColor="background1"/>
                                  <w:kern w:val="24"/>
                                  <w:sz w:val="18"/>
                                  <w:szCs w:val="20"/>
                                  <w14:shadow w14:blurRad="38100" w14:dist="38100" w14:dir="2700000" w14:sx="100000" w14:sy="100000" w14:kx="0" w14:ky="0" w14:algn="tl">
                                    <w14:srgbClr w14:val="000000">
                                      <w14:alpha w14:val="57000"/>
                                    </w14:srgbClr>
                                  </w14:shadow>
                                </w:rPr>
                                <w:t>2019</w:t>
                              </w:r>
                            </w:p>
                          </w:txbxContent>
                        </wps:txbx>
                        <wps:bodyPr wrap="square" rtlCol="0">
                          <a:noAutofit/>
                        </wps:bodyPr>
                      </wps:wsp>
                    </wpg:wgp>
                  </a:graphicData>
                </a:graphic>
              </wp:inline>
            </w:drawing>
          </mc:Choice>
          <mc:Fallback>
            <w:pict>
              <v:group w14:anchorId="32F2CC4E" id="Gruppieren 2" o:spid="_x0000_s1052" style="width:349.7pt;height:222.05pt;mso-position-horizontal-relative:char;mso-position-vertical-relative:line" coordsize="49359,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">
                <v:shape id="Grafik 50" o:spid="_x0000_s1053" type="#_x0000_t75" style="position:absolute;width:49359;height:31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">
                  <v:imagedata r:id="rId15" o:title="" croptop="18876f" cropbottom="9108f" cropleft="11336f" cropright="21545f"/>
                </v:shape>
                <v:shape id="Textfeld 10" o:spid="_x0000_s1054" type="#_x0000_t202" style="position:absolute;left:19795;top:7460;width:8262;height:2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1B4C9385" w14:textId="77777777" w:rsidR="00876933" w:rsidRDefault="00876933" w:rsidP="00876933">
                        <w:pPr>
                          <w:pStyle w:val="StandardWeb"/>
                          <w:spacing w:before="0" w:beforeAutospacing="0" w:after="0" w:afterAutospacing="0"/>
                        </w:pPr>
                        <w:r w:rsidRPr="000177D1">
                          <w:rPr>
                            <w:rFonts w:ascii="Arial" w:hAnsi="Arial" w:cs="Arial"/>
                            <w:b/>
                            <w:bCs/>
                            <w:color w:val="FFFFFF" w:themeColor="background1"/>
                            <w:kern w:val="24"/>
                            <w:sz w:val="18"/>
                            <w:szCs w:val="22"/>
                            <w14:shadow w14:blurRad="38100" w14:dist="38100" w14:dir="2700000" w14:sx="100000" w14:sy="100000" w14:kx="0" w14:ky="0" w14:algn="tl">
                              <w14:srgbClr w14:val="000000">
                                <w14:alpha w14:val="57000"/>
                              </w14:srgbClr>
                            </w14:shadow>
                          </w:rPr>
                          <w:t>2018</w:t>
                        </w:r>
                      </w:p>
                    </w:txbxContent>
                  </v:textbox>
                </v:shape>
                <v:shape id="Textfeld 15" o:spid="_x0000_s1055" type="#_x0000_t202" style="position:absolute;left:25232;top:4998;width:8255;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" filled="f" stroked="f">
                  <v:textbox>
                    <w:txbxContent>
                      <w:p w14:paraId="723BE94C" w14:textId="77777777" w:rsidR="00876933" w:rsidRDefault="00876933" w:rsidP="00876933">
                        <w:pPr>
                          <w:pStyle w:val="StandardWeb"/>
                          <w:spacing w:before="0" w:beforeAutospacing="0" w:after="0" w:afterAutospacing="0"/>
                        </w:pPr>
                        <w:r w:rsidRPr="000177D1">
                          <w:rPr>
                            <w:rFonts w:ascii="Arial" w:hAnsi="Arial" w:cs="Arial"/>
                            <w:b/>
                            <w:bCs/>
                            <w:color w:val="FFFFFF" w:themeColor="background1"/>
                            <w:kern w:val="24"/>
                            <w:sz w:val="18"/>
                            <w:szCs w:val="20"/>
                            <w14:shadow w14:blurRad="38100" w14:dist="38100" w14:dir="2700000" w14:sx="100000" w14:sy="100000" w14:kx="0" w14:ky="0" w14:algn="tl">
                              <w14:srgbClr w14:val="000000">
                                <w14:alpha w14:val="57000"/>
                              </w14:srgbClr>
                            </w14:shadow>
                          </w:rPr>
                          <w:t>2019</w:t>
                        </w:r>
                      </w:p>
                    </w:txbxContent>
                  </v:textbox>
                </v:shape>
                <w10:anchorlock/>
              </v:group>
            </w:pict>
          </mc:Fallback>
        </mc:AlternateContent>
      </w:r>
    </w:p>
    <w:p w14:paraId="5670319C" w14:textId="7783174C" w:rsidR="0035495C" w:rsidRDefault="00C4684C" w:rsidP="00C4684C">
      <w:pPr>
        <w:pStyle w:val="Beschriftung"/>
        <w:rPr>
          <w:rFonts w:cs="Arial"/>
        </w:rPr>
      </w:pPr>
      <w:bookmarkStart w:id="25" w:name="_Ref24535043"/>
      <w:r>
        <w:t xml:space="preserve">Abb. </w:t>
      </w:r>
      <w:r w:rsidR="00766FB4">
        <w:fldChar w:fldCharType="begin"/>
      </w:r>
      <w:r w:rsidR="00766FB4">
        <w:instrText xml:space="preserve"> SEQ Abb. \* ARABIC </w:instrText>
      </w:r>
      <w:r w:rsidR="00766FB4">
        <w:fldChar w:fldCharType="separate"/>
      </w:r>
      <w:r w:rsidR="006A09CD">
        <w:rPr>
          <w:noProof/>
        </w:rPr>
        <w:t>2</w:t>
      </w:r>
      <w:r w:rsidR="00766FB4">
        <w:rPr>
          <w:noProof/>
        </w:rPr>
        <w:fldChar w:fldCharType="end"/>
      </w:r>
      <w:bookmarkEnd w:id="25"/>
      <w:r>
        <w:t xml:space="preserve">: Aus Landsat-Satellitenbildern detektierte Schadflächen </w:t>
      </w:r>
      <w:r w:rsidR="001C2C2C">
        <w:t>in einer Beispielregion Nordrhein-Westfalens.</w:t>
      </w:r>
    </w:p>
    <w:p w14:paraId="0834A4FF" w14:textId="43951713" w:rsidR="004F2B32" w:rsidRDefault="004F2B32" w:rsidP="00A72733">
      <w:pPr>
        <w:rPr>
          <w:rFonts w:cs="Arial"/>
        </w:rPr>
      </w:pPr>
    </w:p>
    <w:p w14:paraId="5E61EDF1" w14:textId="77777777" w:rsidR="00F77A02" w:rsidRDefault="00850B67" w:rsidP="00F77A02">
      <w:pPr>
        <w:keepNext/>
      </w:pPr>
      <w:r w:rsidRPr="00850B67">
        <w:rPr>
          <w:rFonts w:cs="Arial"/>
          <w:noProof/>
        </w:rPr>
        <w:lastRenderedPageBreak/>
        <mc:AlternateContent>
          <mc:Choice Requires="wpg">
            <w:drawing>
              <wp:inline distT="0" distB="0" distL="0" distR="0" wp14:anchorId="55FF7847" wp14:editId="73FABF32">
                <wp:extent cx="4500749" cy="2612425"/>
                <wp:effectExtent l="0" t="0" r="0" b="0"/>
                <wp:docPr id="63" name="Gruppieren 1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00749" cy="2612425"/>
                          <a:chOff x="-1" y="0"/>
                          <a:chExt cx="5431791" cy="3325238"/>
                        </a:xfrm>
                      </wpg:grpSpPr>
                      <pic:pic xmlns:pic="http://schemas.openxmlformats.org/drawingml/2006/picture">
                        <pic:nvPicPr>
                          <pic:cNvPr id="64" name="Grafik 64">
                            <a:extLst/>
                          </pic:cNvPr>
                          <pic:cNvPicPr>
                            <a:picLocks noChangeAspect="1"/>
                          </pic:cNvPicPr>
                        </pic:nvPicPr>
                        <pic:blipFill rotWithShape="1">
                          <a:blip r:embed="rId16"/>
                          <a:srcRect l="8923" t="25795" r="19615" b="4051"/>
                          <a:stretch/>
                        </pic:blipFill>
                        <pic:spPr>
                          <a:xfrm>
                            <a:off x="0" y="0"/>
                            <a:ext cx="5431790" cy="3318510"/>
                          </a:xfrm>
                          <a:prstGeom prst="rect">
                            <a:avLst/>
                          </a:prstGeom>
                        </pic:spPr>
                      </pic:pic>
                      <wps:wsp>
                        <wps:cNvPr id="65" name="Textfeld 6">
                          <a:extLst/>
                        </wps:cNvPr>
                        <wps:cNvSpPr txBox="1"/>
                        <wps:spPr>
                          <a:xfrm>
                            <a:off x="44445" y="0"/>
                            <a:ext cx="2554932" cy="371609"/>
                          </a:xfrm>
                          <a:prstGeom prst="rect">
                            <a:avLst/>
                          </a:prstGeom>
                          <a:noFill/>
                        </wps:spPr>
                        <wps:txbx>
                          <w:txbxContent>
                            <w:p w14:paraId="57EF7C75" w14:textId="77777777" w:rsidR="00850B67" w:rsidRDefault="00850B67" w:rsidP="00850B67">
                              <w:pPr>
                                <w:pStyle w:val="StandardWeb"/>
                                <w:spacing w:before="0" w:beforeAutospacing="0" w:after="0" w:afterAutospacing="0"/>
                              </w:pPr>
                              <w:r w:rsidRPr="000177D1">
                                <w:rPr>
                                  <w:rFonts w:ascii="Arial" w:hAnsi="Arial" w:cs="Arial"/>
                                  <w:b/>
                                  <w:bCs/>
                                  <w:color w:val="FFFFFF" w:themeColor="background1"/>
                                  <w:kern w:val="24"/>
                                  <w:sz w:val="18"/>
                                  <w:szCs w:val="20"/>
                                </w:rPr>
                                <w:t>2017</w:t>
                              </w:r>
                            </w:p>
                          </w:txbxContent>
                        </wps:txbx>
                        <wps:bodyPr wrap="square" lIns="36000" tIns="36000" rIns="36000" bIns="36000" rtlCol="0">
                          <a:noAutofit/>
                        </wps:bodyPr>
                      </wps:wsp>
                      <wps:wsp>
                        <wps:cNvPr id="66" name="Textfeld 7">
                          <a:extLst/>
                        </wps:cNvPr>
                        <wps:cNvSpPr txBox="1"/>
                        <wps:spPr>
                          <a:xfrm>
                            <a:off x="2799429" y="0"/>
                            <a:ext cx="2554932" cy="428780"/>
                          </a:xfrm>
                          <a:prstGeom prst="rect">
                            <a:avLst/>
                          </a:prstGeom>
                          <a:noFill/>
                        </wps:spPr>
                        <wps:txbx>
                          <w:txbxContent>
                            <w:p w14:paraId="198682CD" w14:textId="77777777" w:rsidR="00850B67" w:rsidRDefault="00850B67" w:rsidP="00850B67">
                              <w:pPr>
                                <w:pStyle w:val="StandardWeb"/>
                                <w:spacing w:before="0" w:beforeAutospacing="0" w:after="0" w:afterAutospacing="0"/>
                              </w:pPr>
                              <w:r w:rsidRPr="000177D1">
                                <w:rPr>
                                  <w:rFonts w:ascii="Arial" w:hAnsi="Arial" w:cs="Arial"/>
                                  <w:b/>
                                  <w:bCs/>
                                  <w:color w:val="FFFFFF" w:themeColor="background1"/>
                                  <w:kern w:val="24"/>
                                  <w:sz w:val="18"/>
                                  <w:szCs w:val="20"/>
                                </w:rPr>
                                <w:t>2019</w:t>
                              </w:r>
                            </w:p>
                          </w:txbxContent>
                        </wps:txbx>
                        <wps:bodyPr wrap="square" lIns="36000" tIns="36000" rIns="36000" bIns="36000" rtlCol="0">
                          <a:noAutofit/>
                        </wps:bodyPr>
                      </wps:wsp>
                      <wpg:grpSp>
                        <wpg:cNvPr id="67" name="Gruppieren 67">
                          <a:extLst/>
                        </wpg:cNvPr>
                        <wpg:cNvGrpSpPr/>
                        <wpg:grpSpPr>
                          <a:xfrm>
                            <a:off x="-1" y="2806842"/>
                            <a:ext cx="1885929" cy="518396"/>
                            <a:chOff x="-1" y="2806842"/>
                            <a:chExt cx="1885929" cy="518396"/>
                          </a:xfrm>
                        </wpg:grpSpPr>
                        <pic:pic xmlns:pic="http://schemas.openxmlformats.org/drawingml/2006/picture">
                          <pic:nvPicPr>
                            <pic:cNvPr id="68" name="Grafik 68">
                              <a:extLst/>
                            </pic:cNvPr>
                            <pic:cNvPicPr>
                              <a:picLocks noChangeAspect="1"/>
                            </pic:cNvPicPr>
                          </pic:nvPicPr>
                          <pic:blipFill rotWithShape="1">
                            <a:blip r:embed="rId17"/>
                            <a:srcRect l="80747" t="35527" r="1089" b="63032"/>
                            <a:stretch/>
                          </pic:blipFill>
                          <pic:spPr>
                            <a:xfrm>
                              <a:off x="-1" y="3009683"/>
                              <a:ext cx="1885718" cy="255814"/>
                            </a:xfrm>
                            <a:prstGeom prst="rect">
                              <a:avLst/>
                            </a:prstGeom>
                          </pic:spPr>
                        </pic:pic>
                        <wps:wsp>
                          <wps:cNvPr id="69" name="Textfeld 9">
                            <a:extLst/>
                          </wps:cNvPr>
                          <wps:cNvSpPr txBox="1"/>
                          <wps:spPr>
                            <a:xfrm>
                              <a:off x="1" y="2806842"/>
                              <a:ext cx="1885927" cy="267805"/>
                            </a:xfrm>
                            <a:prstGeom prst="rect">
                              <a:avLst/>
                            </a:prstGeom>
                            <a:solidFill>
                              <a:schemeClr val="bg1"/>
                            </a:solidFill>
                          </wps:spPr>
                          <wps:txbx>
                            <w:txbxContent>
                              <w:p w14:paraId="5854B455" w14:textId="77777777" w:rsidR="00850B67" w:rsidRPr="00876933" w:rsidRDefault="00850B67" w:rsidP="000177D1">
                                <w:pPr>
                                  <w:pStyle w:val="StandardWeb"/>
                                  <w:spacing w:before="0" w:beforeAutospacing="0" w:after="0" w:afterAutospacing="0"/>
                                  <w:jc w:val="center"/>
                                  <w:rPr>
                                    <w:sz w:val="18"/>
                                    <w:szCs w:val="18"/>
                                  </w:rPr>
                                </w:pPr>
                                <w:r w:rsidRPr="00876933">
                                  <w:rPr>
                                    <w:rFonts w:asciiTheme="majorHAnsi" w:hAnsi="Calibri Light" w:cstheme="minorBidi"/>
                                    <w:color w:val="000000" w:themeColor="text1"/>
                                    <w:kern w:val="24"/>
                                    <w:sz w:val="18"/>
                                    <w:szCs w:val="18"/>
                                  </w:rPr>
                                  <w:t>Vegetationszustand im Sommer</w:t>
                                </w:r>
                              </w:p>
                            </w:txbxContent>
                          </wps:txbx>
                          <wps:bodyPr wrap="square" lIns="36000" tIns="0" rIns="36000" bIns="0" rtlCol="0" anchor="ctr" anchorCtr="0">
                            <a:noAutofit/>
                          </wps:bodyPr>
                        </wps:wsp>
                        <wps:wsp>
                          <wps:cNvPr id="70" name="Textfeld 11">
                            <a:extLst/>
                          </wps:cNvPr>
                          <wps:cNvSpPr txBox="1"/>
                          <wps:spPr>
                            <a:xfrm>
                              <a:off x="1" y="3140498"/>
                              <a:ext cx="1885717" cy="184740"/>
                            </a:xfrm>
                            <a:prstGeom prst="rect">
                              <a:avLst/>
                            </a:prstGeom>
                            <a:solidFill>
                              <a:schemeClr val="bg1"/>
                            </a:solidFill>
                          </wps:spPr>
                          <wps:txbx>
                            <w:txbxContent>
                              <w:p w14:paraId="4497141E" w14:textId="7DCD015E" w:rsidR="00850B67" w:rsidRDefault="00850B67" w:rsidP="00876933">
                                <w:pPr>
                                  <w:pStyle w:val="StandardWeb"/>
                                  <w:spacing w:before="0" w:beforeAutospacing="0" w:after="0" w:afterAutospacing="0"/>
                                </w:pPr>
                                <w:r>
                                  <w:rPr>
                                    <w:rFonts w:asciiTheme="majorHAnsi" w:hAnsi="Calibri Light" w:cstheme="minorBidi"/>
                                    <w:color w:val="000000" w:themeColor="text1"/>
                                    <w:kern w:val="24"/>
                                    <w:sz w:val="18"/>
                                    <w:szCs w:val="18"/>
                                  </w:rPr>
                                  <w:t xml:space="preserve">schlecht </w:t>
                                </w:r>
                                <w:r>
                                  <w:rPr>
                                    <w:rFonts w:asciiTheme="majorHAnsi" w:hAnsi="Calibri Light" w:cstheme="minorBidi"/>
                                    <w:color w:val="000000" w:themeColor="text1"/>
                                    <w:kern w:val="24"/>
                                    <w:sz w:val="18"/>
                                    <w:szCs w:val="18"/>
                                  </w:rPr>
                                  <w:tab/>
                                </w:r>
                                <w:r>
                                  <w:rPr>
                                    <w:rFonts w:asciiTheme="majorHAnsi" w:hAnsi="Calibri Light" w:cstheme="minorBidi"/>
                                    <w:color w:val="000000" w:themeColor="text1"/>
                                    <w:kern w:val="24"/>
                                    <w:sz w:val="18"/>
                                    <w:szCs w:val="18"/>
                                  </w:rPr>
                                  <w:tab/>
                                </w:r>
                                <w:r w:rsidR="00876933">
                                  <w:rPr>
                                    <w:rFonts w:asciiTheme="majorHAnsi" w:hAnsi="Calibri Light" w:cstheme="minorBidi"/>
                                    <w:color w:val="000000" w:themeColor="text1"/>
                                    <w:kern w:val="24"/>
                                    <w:sz w:val="18"/>
                                    <w:szCs w:val="18"/>
                                  </w:rPr>
                                  <w:tab/>
                                </w:r>
                                <w:r>
                                  <w:rPr>
                                    <w:rFonts w:asciiTheme="majorHAnsi" w:hAnsi="Calibri Light" w:cstheme="minorBidi"/>
                                    <w:color w:val="000000" w:themeColor="text1"/>
                                    <w:kern w:val="24"/>
                                    <w:sz w:val="18"/>
                                    <w:szCs w:val="18"/>
                                  </w:rPr>
                                  <w:t>gut</w:t>
                                </w:r>
                              </w:p>
                            </w:txbxContent>
                          </wps:txbx>
                          <wps:bodyPr wrap="square" lIns="0" tIns="0" rIns="0" bIns="0" numCol="1" rtlCol="0" anchor="t" anchorCtr="0">
                            <a:noAutofit/>
                          </wps:bodyPr>
                        </wps:wsp>
                      </wpg:grpSp>
                    </wpg:wgp>
                  </a:graphicData>
                </a:graphic>
              </wp:inline>
            </w:drawing>
          </mc:Choice>
          <mc:Fallback>
            <w:pict>
              <v:group w14:anchorId="55FF7847" id="Gruppieren 13" o:spid="_x0000_s1056" style="width:354.4pt;height:205.7pt;mso-position-horizontal-relative:char;mso-position-vertical-relative:line" coordorigin="" coordsize="54317,33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">
                <v:shape id="Grafik 64" o:spid="_x0000_s1057" type="#_x0000_t75" style="position:absolute;width:54317;height:33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">
                  <v:imagedata r:id="rId18" o:title="" croptop="16905f" cropbottom="2655f" cropleft="5848f" cropright="12855f"/>
                </v:shape>
                <v:shape id="Textfeld 6" o:spid="_x0000_s1058" type="#_x0000_t202" style="position:absolute;left:444;width:25549;height:3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" filled="f" stroked="f">
                  <v:textbox inset="1mm,1mm,1mm,1mm">
                    <w:txbxContent>
                      <w:p w14:paraId="57EF7C75" w14:textId="77777777" w:rsidR="00850B67" w:rsidRDefault="00850B67" w:rsidP="00850B67">
                        <w:pPr>
                          <w:pStyle w:val="StandardWeb"/>
                          <w:spacing w:before="0" w:beforeAutospacing="0" w:after="0" w:afterAutospacing="0"/>
                        </w:pPr>
                        <w:r w:rsidRPr="000177D1">
                          <w:rPr>
                            <w:rFonts w:ascii="Arial" w:hAnsi="Arial" w:cs="Arial"/>
                            <w:b/>
                            <w:bCs/>
                            <w:color w:val="FFFFFF" w:themeColor="background1"/>
                            <w:kern w:val="24"/>
                            <w:sz w:val="18"/>
                            <w:szCs w:val="20"/>
                          </w:rPr>
                          <w:t>2017</w:t>
                        </w:r>
                      </w:p>
                    </w:txbxContent>
                  </v:textbox>
                </v:shape>
                <v:shape id="Textfeld 7" o:spid="_x0000_s1059" type="#_x0000_t202" style="position:absolute;left:27994;width:25549;height: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" filled="f" stroked="f">
                  <v:textbox inset="1mm,1mm,1mm,1mm">
                    <w:txbxContent>
                      <w:p w14:paraId="198682CD" w14:textId="77777777" w:rsidR="00850B67" w:rsidRDefault="00850B67" w:rsidP="00850B67">
                        <w:pPr>
                          <w:pStyle w:val="StandardWeb"/>
                          <w:spacing w:before="0" w:beforeAutospacing="0" w:after="0" w:afterAutospacing="0"/>
                        </w:pPr>
                        <w:r w:rsidRPr="000177D1">
                          <w:rPr>
                            <w:rFonts w:ascii="Arial" w:hAnsi="Arial" w:cs="Arial"/>
                            <w:b/>
                            <w:bCs/>
                            <w:color w:val="FFFFFF" w:themeColor="background1"/>
                            <w:kern w:val="24"/>
                            <w:sz w:val="18"/>
                            <w:szCs w:val="20"/>
                          </w:rPr>
                          <w:t>2019</w:t>
                        </w:r>
                      </w:p>
                    </w:txbxContent>
                  </v:textbox>
                </v:shape>
                <v:group id="Gruppieren 67" o:spid="_x0000_s1060" style="position:absolute;top:28068;width:18859;height:5184" coordorigin=",28068" coordsize="18859,5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Grafik 68" o:spid="_x0000_s1061" type="#_x0000_t75" style="position:absolute;top:30096;width:18857;height:2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">
                    <v:imagedata r:id="rId19" o:title="" croptop="23283f" cropbottom="41309f" cropleft="52918f" cropright="714f"/>
                  </v:shape>
                  <v:shape id="Textfeld 9" o:spid="_x0000_s1062" type="#_x0000_t202" style="position:absolute;top:28068;width:18859;height:2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" fillcolor="white [3212]" stroked="f">
                    <v:textbox inset="1mm,0,1mm,0">
                      <w:txbxContent>
                        <w:p w14:paraId="5854B455" w14:textId="77777777" w:rsidR="00850B67" w:rsidRPr="00876933" w:rsidRDefault="00850B67" w:rsidP="000177D1">
                          <w:pPr>
                            <w:pStyle w:val="StandardWeb"/>
                            <w:spacing w:before="0" w:beforeAutospacing="0" w:after="0" w:afterAutospacing="0"/>
                            <w:jc w:val="center"/>
                            <w:rPr>
                              <w:sz w:val="18"/>
                              <w:szCs w:val="18"/>
                            </w:rPr>
                          </w:pPr>
                          <w:r w:rsidRPr="00876933">
                            <w:rPr>
                              <w:rFonts w:asciiTheme="majorHAnsi" w:hAnsi="Calibri Light" w:cstheme="minorBidi"/>
                              <w:color w:val="000000" w:themeColor="text1"/>
                              <w:kern w:val="24"/>
                              <w:sz w:val="18"/>
                              <w:szCs w:val="18"/>
                            </w:rPr>
                            <w:t>Vegetationszustand im Sommer</w:t>
                          </w:r>
                        </w:p>
                      </w:txbxContent>
                    </v:textbox>
                  </v:shape>
                  <v:shape id="Textfeld 11" o:spid="_x0000_s1063" type="#_x0000_t202" style="position:absolute;top:31404;width:18857;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" fillcolor="white [3212]" stroked="f">
                    <v:textbox inset="0,0,0,0">
                      <w:txbxContent>
                        <w:p w14:paraId="4497141E" w14:textId="7DCD015E" w:rsidR="00850B67" w:rsidRDefault="00850B67" w:rsidP="00876933">
                          <w:pPr>
                            <w:pStyle w:val="StandardWeb"/>
                            <w:spacing w:before="0" w:beforeAutospacing="0" w:after="0" w:afterAutospacing="0"/>
                          </w:pPr>
                          <w:r>
                            <w:rPr>
                              <w:rFonts w:asciiTheme="majorHAnsi" w:hAnsi="Calibri Light" w:cstheme="minorBidi"/>
                              <w:color w:val="000000" w:themeColor="text1"/>
                              <w:kern w:val="24"/>
                              <w:sz w:val="18"/>
                              <w:szCs w:val="18"/>
                            </w:rPr>
                            <w:t xml:space="preserve">schlecht </w:t>
                          </w:r>
                          <w:r>
                            <w:rPr>
                              <w:rFonts w:asciiTheme="majorHAnsi" w:hAnsi="Calibri Light" w:cstheme="minorBidi"/>
                              <w:color w:val="000000" w:themeColor="text1"/>
                              <w:kern w:val="24"/>
                              <w:sz w:val="18"/>
                              <w:szCs w:val="18"/>
                            </w:rPr>
                            <w:tab/>
                          </w:r>
                          <w:r>
                            <w:rPr>
                              <w:rFonts w:asciiTheme="majorHAnsi" w:hAnsi="Calibri Light" w:cstheme="minorBidi"/>
                              <w:color w:val="000000" w:themeColor="text1"/>
                              <w:kern w:val="24"/>
                              <w:sz w:val="18"/>
                              <w:szCs w:val="18"/>
                            </w:rPr>
                            <w:tab/>
                          </w:r>
                          <w:r w:rsidR="00876933">
                            <w:rPr>
                              <w:rFonts w:asciiTheme="majorHAnsi" w:hAnsi="Calibri Light" w:cstheme="minorBidi"/>
                              <w:color w:val="000000" w:themeColor="text1"/>
                              <w:kern w:val="24"/>
                              <w:sz w:val="18"/>
                              <w:szCs w:val="18"/>
                            </w:rPr>
                            <w:tab/>
                          </w:r>
                          <w:r>
                            <w:rPr>
                              <w:rFonts w:asciiTheme="majorHAnsi" w:hAnsi="Calibri Light" w:cstheme="minorBidi"/>
                              <w:color w:val="000000" w:themeColor="text1"/>
                              <w:kern w:val="24"/>
                              <w:sz w:val="18"/>
                              <w:szCs w:val="18"/>
                            </w:rPr>
                            <w:t>gut</w:t>
                          </w:r>
                        </w:p>
                      </w:txbxContent>
                    </v:textbox>
                  </v:shape>
                </v:group>
                <w10:anchorlock/>
              </v:group>
            </w:pict>
          </mc:Fallback>
        </mc:AlternateContent>
      </w:r>
    </w:p>
    <w:p w14:paraId="37C981D7" w14:textId="4B213DC1" w:rsidR="00890920" w:rsidRDefault="00F77A02" w:rsidP="00F77A02">
      <w:pPr>
        <w:pStyle w:val="Beschriftung"/>
        <w:rPr>
          <w:rFonts w:cs="Arial"/>
        </w:rPr>
      </w:pPr>
      <w:bookmarkStart w:id="26" w:name="_Ref24381855"/>
      <w:r>
        <w:t xml:space="preserve">Abb. </w:t>
      </w:r>
      <w:fldSimple w:instr=" SEQ Abb. \* ARABIC ">
        <w:r w:rsidR="006A09CD">
          <w:rPr>
            <w:noProof/>
          </w:rPr>
          <w:t>3</w:t>
        </w:r>
      </w:fldSimple>
      <w:bookmarkEnd w:id="26"/>
      <w:r w:rsidR="00E26A9F">
        <w:t>: Vegetationsindex (NBR) der Jahre 2017 und 2019 am Beispiel eines geschädigten Waldgebietes.</w:t>
      </w:r>
    </w:p>
    <w:p w14:paraId="7A1228C9" w14:textId="77777777" w:rsidR="00E26A9F" w:rsidRDefault="009267F4" w:rsidP="00E26A9F">
      <w:pPr>
        <w:keepNext/>
      </w:pPr>
      <w:r>
        <w:rPr>
          <w:noProof/>
        </w:rPr>
        <w:drawing>
          <wp:inline distT="0" distB="0" distL="0" distR="0" wp14:anchorId="4D05F075" wp14:editId="06C38316">
            <wp:extent cx="5679957" cy="2580238"/>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6327" r="984" b="3709"/>
                    <a:stretch/>
                  </pic:blipFill>
                  <pic:spPr bwMode="auto">
                    <a:xfrm>
                      <a:off x="0" y="0"/>
                      <a:ext cx="5729956" cy="2602951"/>
                    </a:xfrm>
                    <a:prstGeom prst="rect">
                      <a:avLst/>
                    </a:prstGeom>
                    <a:ln>
                      <a:noFill/>
                    </a:ln>
                    <a:extLst>
                      <a:ext uri="{53640926-AAD7-44D8-BBD7-CCE9431645EC}">
                        <a14:shadowObscured xmlns:a14="http://schemas.microsoft.com/office/drawing/2010/main"/>
                      </a:ext>
                    </a:extLst>
                  </pic:spPr>
                </pic:pic>
              </a:graphicData>
            </a:graphic>
          </wp:inline>
        </w:drawing>
      </w:r>
    </w:p>
    <w:p w14:paraId="4455598F" w14:textId="2BC53314" w:rsidR="009267F4" w:rsidRDefault="00E26A9F" w:rsidP="00E26A9F">
      <w:pPr>
        <w:pStyle w:val="Beschriftung"/>
        <w:rPr>
          <w:rFonts w:cs="Arial"/>
        </w:rPr>
      </w:pPr>
      <w:r>
        <w:t xml:space="preserve">Abb. </w:t>
      </w:r>
      <w:fldSimple w:instr=" SEQ Abb. \* ARABIC ">
        <w:r w:rsidR="006A09CD">
          <w:rPr>
            <w:noProof/>
          </w:rPr>
          <w:t>4</w:t>
        </w:r>
      </w:fldSimple>
      <w:r>
        <w:t>: Ansicht der Web-App zur Visualisierung des Waldzustands am Beispiel Nordrhein-Westfalens.</w:t>
      </w:r>
      <w:r w:rsidR="001D39C4">
        <w:t xml:space="preserve"> (</w:t>
      </w:r>
      <w:r w:rsidR="006A09CD" w:rsidRPr="006A09CD">
        <w:t>https://wiesehahn.users.earthengine.app/view/waldzustand-nrw-v11</w:t>
      </w:r>
      <w:r w:rsidR="006A09CD">
        <w:t>)</w:t>
      </w:r>
    </w:p>
    <w:p w14:paraId="7EDAB134" w14:textId="707342FD" w:rsidR="004F79D0" w:rsidRDefault="004F79D0" w:rsidP="004F79D0">
      <w:pPr>
        <w:rPr>
          <w:rFonts w:cs="Arial"/>
        </w:rPr>
      </w:pPr>
    </w:p>
    <w:sectPr w:rsidR="004F79D0">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5" w:author="J. Wiesehahn" w:date="2019-11-05T15:46:00Z" w:initials="JW">
    <w:p w14:paraId="3A5148D9" w14:textId="77777777" w:rsidR="004A30D1" w:rsidRDefault="004A30D1" w:rsidP="004A30D1">
      <w:pPr>
        <w:pStyle w:val="Kommentartext"/>
      </w:pPr>
      <w:r>
        <w:rPr>
          <w:rStyle w:val="Kommentarzeichen"/>
        </w:rPr>
        <w:annotationRef/>
      </w:r>
      <w:hyperlink r:id="rId1" w:history="1">
        <w:r>
          <w:rPr>
            <w:rStyle w:val="Hyperlink"/>
          </w:rPr>
          <w:t>https://www.proplanta.de/Agrar-Nachrichten/Wald-Forst/NRW-Situation-in-Waeldern-spitzt-sich-dramatisch-zu_article1569716348.html</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A5148D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A5148D9" w16cid:durableId="216C17C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C34444"/>
    <w:multiLevelType w:val="hybridMultilevel"/>
    <w:tmpl w:val="4B1ABCA0"/>
    <w:lvl w:ilvl="0" w:tplc="0409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 Wiesehahn">
    <w15:presenceInfo w15:providerId="None" w15:userId="J. Wiesehah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5C86"/>
    <w:rsid w:val="000075E5"/>
    <w:rsid w:val="00010C5F"/>
    <w:rsid w:val="000177D1"/>
    <w:rsid w:val="00023C41"/>
    <w:rsid w:val="000425F9"/>
    <w:rsid w:val="00043225"/>
    <w:rsid w:val="00047B72"/>
    <w:rsid w:val="0005697A"/>
    <w:rsid w:val="00071E19"/>
    <w:rsid w:val="00073C9C"/>
    <w:rsid w:val="000B18D7"/>
    <w:rsid w:val="000C68DE"/>
    <w:rsid w:val="000D3A23"/>
    <w:rsid w:val="000E2A86"/>
    <w:rsid w:val="00100EE9"/>
    <w:rsid w:val="00104280"/>
    <w:rsid w:val="001207B4"/>
    <w:rsid w:val="00120842"/>
    <w:rsid w:val="001235B5"/>
    <w:rsid w:val="001357C5"/>
    <w:rsid w:val="0015588B"/>
    <w:rsid w:val="00155CE8"/>
    <w:rsid w:val="001926D0"/>
    <w:rsid w:val="001B0D6B"/>
    <w:rsid w:val="001B7BE4"/>
    <w:rsid w:val="001C2C2C"/>
    <w:rsid w:val="001D39C4"/>
    <w:rsid w:val="001E083E"/>
    <w:rsid w:val="00215ABD"/>
    <w:rsid w:val="00220950"/>
    <w:rsid w:val="00225C86"/>
    <w:rsid w:val="00254973"/>
    <w:rsid w:val="002719E8"/>
    <w:rsid w:val="002734FA"/>
    <w:rsid w:val="002826D6"/>
    <w:rsid w:val="00291614"/>
    <w:rsid w:val="0029545E"/>
    <w:rsid w:val="002B744B"/>
    <w:rsid w:val="002E2BAA"/>
    <w:rsid w:val="00312B9F"/>
    <w:rsid w:val="00321EDE"/>
    <w:rsid w:val="00327575"/>
    <w:rsid w:val="00333577"/>
    <w:rsid w:val="00341C22"/>
    <w:rsid w:val="003453DC"/>
    <w:rsid w:val="0035495C"/>
    <w:rsid w:val="00397B5C"/>
    <w:rsid w:val="003B4D3D"/>
    <w:rsid w:val="003B5545"/>
    <w:rsid w:val="003E0254"/>
    <w:rsid w:val="00410F45"/>
    <w:rsid w:val="00464CA3"/>
    <w:rsid w:val="00471403"/>
    <w:rsid w:val="00493105"/>
    <w:rsid w:val="004A25C5"/>
    <w:rsid w:val="004A30D1"/>
    <w:rsid w:val="004B7762"/>
    <w:rsid w:val="004E5C45"/>
    <w:rsid w:val="004F2B32"/>
    <w:rsid w:val="004F79D0"/>
    <w:rsid w:val="005059B8"/>
    <w:rsid w:val="005378BC"/>
    <w:rsid w:val="005424A3"/>
    <w:rsid w:val="00551C2E"/>
    <w:rsid w:val="00554056"/>
    <w:rsid w:val="00570B8A"/>
    <w:rsid w:val="005D0F48"/>
    <w:rsid w:val="005F1AEB"/>
    <w:rsid w:val="0060162D"/>
    <w:rsid w:val="00620041"/>
    <w:rsid w:val="006224C5"/>
    <w:rsid w:val="00623EE9"/>
    <w:rsid w:val="00636CA9"/>
    <w:rsid w:val="006406B1"/>
    <w:rsid w:val="00674478"/>
    <w:rsid w:val="00682A82"/>
    <w:rsid w:val="006A09CD"/>
    <w:rsid w:val="006A1914"/>
    <w:rsid w:val="006C2BD6"/>
    <w:rsid w:val="00727621"/>
    <w:rsid w:val="00733048"/>
    <w:rsid w:val="00736AF8"/>
    <w:rsid w:val="00747155"/>
    <w:rsid w:val="00761B4C"/>
    <w:rsid w:val="00766FB4"/>
    <w:rsid w:val="0077040B"/>
    <w:rsid w:val="007933A6"/>
    <w:rsid w:val="0080412A"/>
    <w:rsid w:val="00841FD7"/>
    <w:rsid w:val="00845C57"/>
    <w:rsid w:val="00850186"/>
    <w:rsid w:val="00850B67"/>
    <w:rsid w:val="00867F09"/>
    <w:rsid w:val="00874D36"/>
    <w:rsid w:val="008758AB"/>
    <w:rsid w:val="00876933"/>
    <w:rsid w:val="00890920"/>
    <w:rsid w:val="00891C16"/>
    <w:rsid w:val="008A04E5"/>
    <w:rsid w:val="008B177A"/>
    <w:rsid w:val="008B2FCA"/>
    <w:rsid w:val="008D73A2"/>
    <w:rsid w:val="008E2238"/>
    <w:rsid w:val="008E33BA"/>
    <w:rsid w:val="008E49CB"/>
    <w:rsid w:val="008F1DA3"/>
    <w:rsid w:val="00906F7C"/>
    <w:rsid w:val="009075D2"/>
    <w:rsid w:val="009267F4"/>
    <w:rsid w:val="0094706F"/>
    <w:rsid w:val="009504D2"/>
    <w:rsid w:val="00993C39"/>
    <w:rsid w:val="009965CF"/>
    <w:rsid w:val="009A2AC0"/>
    <w:rsid w:val="00A02F9F"/>
    <w:rsid w:val="00A14214"/>
    <w:rsid w:val="00A32EC3"/>
    <w:rsid w:val="00A37DFF"/>
    <w:rsid w:val="00A40CAA"/>
    <w:rsid w:val="00A51801"/>
    <w:rsid w:val="00A611EF"/>
    <w:rsid w:val="00A72733"/>
    <w:rsid w:val="00A76E2A"/>
    <w:rsid w:val="00A80C04"/>
    <w:rsid w:val="00AC6C1E"/>
    <w:rsid w:val="00AE715B"/>
    <w:rsid w:val="00AF044A"/>
    <w:rsid w:val="00B13FE5"/>
    <w:rsid w:val="00B14D23"/>
    <w:rsid w:val="00B46F6A"/>
    <w:rsid w:val="00B628E9"/>
    <w:rsid w:val="00BA16B1"/>
    <w:rsid w:val="00BB0936"/>
    <w:rsid w:val="00BE774A"/>
    <w:rsid w:val="00BF629D"/>
    <w:rsid w:val="00C1139F"/>
    <w:rsid w:val="00C305CA"/>
    <w:rsid w:val="00C4684C"/>
    <w:rsid w:val="00C518C4"/>
    <w:rsid w:val="00C7043F"/>
    <w:rsid w:val="00C71E15"/>
    <w:rsid w:val="00CB7383"/>
    <w:rsid w:val="00CC25B4"/>
    <w:rsid w:val="00CF52E3"/>
    <w:rsid w:val="00D014C7"/>
    <w:rsid w:val="00D03F6A"/>
    <w:rsid w:val="00D24634"/>
    <w:rsid w:val="00D35E9A"/>
    <w:rsid w:val="00D50D4D"/>
    <w:rsid w:val="00D52AED"/>
    <w:rsid w:val="00D565B2"/>
    <w:rsid w:val="00D73467"/>
    <w:rsid w:val="00D73679"/>
    <w:rsid w:val="00DA11D5"/>
    <w:rsid w:val="00DC51A9"/>
    <w:rsid w:val="00DD5577"/>
    <w:rsid w:val="00E26A9F"/>
    <w:rsid w:val="00E35A5F"/>
    <w:rsid w:val="00E67CE3"/>
    <w:rsid w:val="00E77346"/>
    <w:rsid w:val="00E8527F"/>
    <w:rsid w:val="00E9078E"/>
    <w:rsid w:val="00E954DE"/>
    <w:rsid w:val="00EA18DA"/>
    <w:rsid w:val="00EA2400"/>
    <w:rsid w:val="00EA39FF"/>
    <w:rsid w:val="00EA7FB6"/>
    <w:rsid w:val="00ED04E8"/>
    <w:rsid w:val="00ED2405"/>
    <w:rsid w:val="00ED5277"/>
    <w:rsid w:val="00EF0DE6"/>
    <w:rsid w:val="00EF39C3"/>
    <w:rsid w:val="00F2313B"/>
    <w:rsid w:val="00F3128B"/>
    <w:rsid w:val="00F45A11"/>
    <w:rsid w:val="00F77A02"/>
    <w:rsid w:val="00F83A5F"/>
    <w:rsid w:val="00F85AFA"/>
    <w:rsid w:val="00F97263"/>
    <w:rsid w:val="00FC0870"/>
    <w:rsid w:val="00FC24CA"/>
    <w:rsid w:val="00FE4D6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F2F25B"/>
  <w15:chartTrackingRefBased/>
  <w15:docId w15:val="{2C850843-730E-47F1-A308-D020210AE6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215ABD"/>
    <w:pPr>
      <w:spacing w:line="360" w:lineRule="auto"/>
      <w:jc w:val="both"/>
    </w:pPr>
    <w:rPr>
      <w:rFonts w:ascii="Arial" w:hAnsi="Arial"/>
    </w:rPr>
  </w:style>
  <w:style w:type="paragraph" w:styleId="berschrift2">
    <w:name w:val="heading 2"/>
    <w:basedOn w:val="Standard"/>
    <w:next w:val="Standard"/>
    <w:link w:val="berschrift2Zchn"/>
    <w:uiPriority w:val="9"/>
    <w:unhideWhenUsed/>
    <w:qFormat/>
    <w:rsid w:val="00215ABD"/>
    <w:pPr>
      <w:keepNext/>
      <w:keepLines/>
      <w:spacing w:before="360" w:after="240"/>
      <w:outlineLvl w:val="1"/>
    </w:pPr>
    <w:rPr>
      <w:rFonts w:eastAsiaTheme="majorEastAsia" w:cstheme="majorBidi"/>
      <w:b/>
      <w:bCs/>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4B7762"/>
    <w:pPr>
      <w:spacing w:before="120" w:after="240" w:line="240" w:lineRule="auto"/>
      <w:contextualSpacing/>
    </w:pPr>
    <w:rPr>
      <w:rFonts w:eastAsiaTheme="majorEastAsia" w:cstheme="majorBidi"/>
      <w:b/>
      <w:spacing w:val="-10"/>
      <w:kern w:val="28"/>
      <w:sz w:val="28"/>
      <w:szCs w:val="56"/>
    </w:rPr>
  </w:style>
  <w:style w:type="character" w:customStyle="1" w:styleId="TitelZchn">
    <w:name w:val="Titel Zchn"/>
    <w:basedOn w:val="Absatz-Standardschriftart"/>
    <w:link w:val="Titel"/>
    <w:uiPriority w:val="10"/>
    <w:rsid w:val="004B7762"/>
    <w:rPr>
      <w:rFonts w:ascii="Arial" w:eastAsiaTheme="majorEastAsia" w:hAnsi="Arial" w:cstheme="majorBidi"/>
      <w:b/>
      <w:spacing w:val="-10"/>
      <w:kern w:val="28"/>
      <w:sz w:val="28"/>
      <w:szCs w:val="56"/>
    </w:rPr>
  </w:style>
  <w:style w:type="paragraph" w:styleId="Untertitel">
    <w:name w:val="Subtitle"/>
    <w:basedOn w:val="Standard"/>
    <w:next w:val="Standard"/>
    <w:link w:val="UntertitelZchn"/>
    <w:uiPriority w:val="11"/>
    <w:qFormat/>
    <w:rsid w:val="00EF39C3"/>
    <w:pPr>
      <w:numPr>
        <w:ilvl w:val="1"/>
      </w:numPr>
      <w:spacing w:before="120" w:after="240"/>
    </w:pPr>
    <w:rPr>
      <w:rFonts w:eastAsiaTheme="minorEastAsia"/>
      <w:spacing w:val="15"/>
      <w:sz w:val="24"/>
    </w:rPr>
  </w:style>
  <w:style w:type="character" w:customStyle="1" w:styleId="UntertitelZchn">
    <w:name w:val="Untertitel Zchn"/>
    <w:basedOn w:val="Absatz-Standardschriftart"/>
    <w:link w:val="Untertitel"/>
    <w:uiPriority w:val="11"/>
    <w:rsid w:val="00EF39C3"/>
    <w:rPr>
      <w:rFonts w:ascii="Arial" w:eastAsiaTheme="minorEastAsia" w:hAnsi="Arial"/>
      <w:spacing w:val="15"/>
      <w:sz w:val="24"/>
    </w:rPr>
  </w:style>
  <w:style w:type="paragraph" w:styleId="StandardWeb">
    <w:name w:val="Normal (Web)"/>
    <w:basedOn w:val="Standard"/>
    <w:uiPriority w:val="99"/>
    <w:semiHidden/>
    <w:unhideWhenUsed/>
    <w:rsid w:val="00EA2400"/>
    <w:pPr>
      <w:spacing w:before="100" w:beforeAutospacing="1" w:after="100" w:afterAutospacing="1" w:line="240" w:lineRule="auto"/>
      <w:jc w:val="left"/>
    </w:pPr>
    <w:rPr>
      <w:rFonts w:ascii="Times New Roman" w:eastAsiaTheme="minorEastAsia" w:hAnsi="Times New Roman" w:cs="Times New Roman"/>
      <w:sz w:val="24"/>
      <w:szCs w:val="24"/>
      <w:lang w:eastAsia="de-DE"/>
    </w:rPr>
  </w:style>
  <w:style w:type="character" w:styleId="Kommentarzeichen">
    <w:name w:val="annotation reference"/>
    <w:basedOn w:val="Absatz-Standardschriftart"/>
    <w:uiPriority w:val="99"/>
    <w:semiHidden/>
    <w:unhideWhenUsed/>
    <w:rsid w:val="009965CF"/>
    <w:rPr>
      <w:sz w:val="16"/>
      <w:szCs w:val="16"/>
    </w:rPr>
  </w:style>
  <w:style w:type="paragraph" w:styleId="Kommentartext">
    <w:name w:val="annotation text"/>
    <w:basedOn w:val="Standard"/>
    <w:link w:val="KommentartextZchn"/>
    <w:uiPriority w:val="99"/>
    <w:semiHidden/>
    <w:unhideWhenUsed/>
    <w:rsid w:val="009965CF"/>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9965CF"/>
    <w:rPr>
      <w:sz w:val="20"/>
      <w:szCs w:val="20"/>
    </w:rPr>
  </w:style>
  <w:style w:type="paragraph" w:styleId="Kommentarthema">
    <w:name w:val="annotation subject"/>
    <w:basedOn w:val="Kommentartext"/>
    <w:next w:val="Kommentartext"/>
    <w:link w:val="KommentarthemaZchn"/>
    <w:uiPriority w:val="99"/>
    <w:semiHidden/>
    <w:unhideWhenUsed/>
    <w:rsid w:val="009965CF"/>
    <w:rPr>
      <w:b/>
      <w:bCs/>
    </w:rPr>
  </w:style>
  <w:style w:type="character" w:customStyle="1" w:styleId="KommentarthemaZchn">
    <w:name w:val="Kommentarthema Zchn"/>
    <w:basedOn w:val="KommentartextZchn"/>
    <w:link w:val="Kommentarthema"/>
    <w:uiPriority w:val="99"/>
    <w:semiHidden/>
    <w:rsid w:val="009965CF"/>
    <w:rPr>
      <w:b/>
      <w:bCs/>
      <w:sz w:val="20"/>
      <w:szCs w:val="20"/>
    </w:rPr>
  </w:style>
  <w:style w:type="paragraph" w:styleId="Sprechblasentext">
    <w:name w:val="Balloon Text"/>
    <w:basedOn w:val="Standard"/>
    <w:link w:val="SprechblasentextZchn"/>
    <w:uiPriority w:val="99"/>
    <w:semiHidden/>
    <w:unhideWhenUsed/>
    <w:rsid w:val="009965C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965CF"/>
    <w:rPr>
      <w:rFonts w:ascii="Segoe UI" w:hAnsi="Segoe UI" w:cs="Segoe UI"/>
      <w:sz w:val="18"/>
      <w:szCs w:val="18"/>
    </w:rPr>
  </w:style>
  <w:style w:type="character" w:styleId="Hyperlink">
    <w:name w:val="Hyperlink"/>
    <w:basedOn w:val="Absatz-Standardschriftart"/>
    <w:uiPriority w:val="99"/>
    <w:semiHidden/>
    <w:unhideWhenUsed/>
    <w:rsid w:val="00312B9F"/>
    <w:rPr>
      <w:color w:val="0000FF"/>
      <w:u w:val="single"/>
    </w:rPr>
  </w:style>
  <w:style w:type="character" w:customStyle="1" w:styleId="berschrift2Zchn">
    <w:name w:val="Überschrift 2 Zchn"/>
    <w:basedOn w:val="Absatz-Standardschriftart"/>
    <w:link w:val="berschrift2"/>
    <w:uiPriority w:val="9"/>
    <w:rsid w:val="00215ABD"/>
    <w:rPr>
      <w:rFonts w:ascii="Arial" w:eastAsiaTheme="majorEastAsia" w:hAnsi="Arial" w:cstheme="majorBidi"/>
      <w:b/>
      <w:bCs/>
      <w:szCs w:val="26"/>
    </w:rPr>
  </w:style>
  <w:style w:type="paragraph" w:styleId="Listenabsatz">
    <w:name w:val="List Paragraph"/>
    <w:basedOn w:val="Standard"/>
    <w:uiPriority w:val="34"/>
    <w:qFormat/>
    <w:rsid w:val="00215ABD"/>
    <w:pPr>
      <w:spacing w:after="120"/>
      <w:ind w:left="720"/>
      <w:contextualSpacing/>
    </w:pPr>
  </w:style>
  <w:style w:type="paragraph" w:styleId="berarbeitung">
    <w:name w:val="Revision"/>
    <w:hidden/>
    <w:uiPriority w:val="99"/>
    <w:semiHidden/>
    <w:rsid w:val="00BE774A"/>
    <w:pPr>
      <w:spacing w:after="0" w:line="240" w:lineRule="auto"/>
    </w:pPr>
    <w:rPr>
      <w:rFonts w:ascii="Arial" w:hAnsi="Arial"/>
    </w:rPr>
  </w:style>
  <w:style w:type="paragraph" w:styleId="Beschriftung">
    <w:name w:val="caption"/>
    <w:basedOn w:val="Standard"/>
    <w:next w:val="Standard"/>
    <w:uiPriority w:val="35"/>
    <w:unhideWhenUsed/>
    <w:qFormat/>
    <w:rsid w:val="00F77A02"/>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3721018">
      <w:bodyDiv w:val="1"/>
      <w:marLeft w:val="0"/>
      <w:marRight w:val="0"/>
      <w:marTop w:val="0"/>
      <w:marBottom w:val="0"/>
      <w:divBdr>
        <w:top w:val="none" w:sz="0" w:space="0" w:color="auto"/>
        <w:left w:val="none" w:sz="0" w:space="0" w:color="auto"/>
        <w:bottom w:val="none" w:sz="0" w:space="0" w:color="auto"/>
        <w:right w:val="none" w:sz="0" w:space="0" w:color="auto"/>
      </w:divBdr>
    </w:div>
    <w:div w:id="504708473">
      <w:bodyDiv w:val="1"/>
      <w:marLeft w:val="0"/>
      <w:marRight w:val="0"/>
      <w:marTop w:val="0"/>
      <w:marBottom w:val="0"/>
      <w:divBdr>
        <w:top w:val="none" w:sz="0" w:space="0" w:color="auto"/>
        <w:left w:val="none" w:sz="0" w:space="0" w:color="auto"/>
        <w:bottom w:val="none" w:sz="0" w:space="0" w:color="auto"/>
        <w:right w:val="none" w:sz="0" w:space="0" w:color="auto"/>
      </w:divBdr>
    </w:div>
    <w:div w:id="685332730">
      <w:bodyDiv w:val="1"/>
      <w:marLeft w:val="0"/>
      <w:marRight w:val="0"/>
      <w:marTop w:val="0"/>
      <w:marBottom w:val="0"/>
      <w:divBdr>
        <w:top w:val="none" w:sz="0" w:space="0" w:color="auto"/>
        <w:left w:val="none" w:sz="0" w:space="0" w:color="auto"/>
        <w:bottom w:val="none" w:sz="0" w:space="0" w:color="auto"/>
        <w:right w:val="none" w:sz="0" w:space="0" w:color="auto"/>
      </w:divBdr>
    </w:div>
    <w:div w:id="830097758">
      <w:bodyDiv w:val="1"/>
      <w:marLeft w:val="0"/>
      <w:marRight w:val="0"/>
      <w:marTop w:val="0"/>
      <w:marBottom w:val="0"/>
      <w:divBdr>
        <w:top w:val="none" w:sz="0" w:space="0" w:color="auto"/>
        <w:left w:val="none" w:sz="0" w:space="0" w:color="auto"/>
        <w:bottom w:val="none" w:sz="0" w:space="0" w:color="auto"/>
        <w:right w:val="none" w:sz="0" w:space="0" w:color="auto"/>
      </w:divBdr>
    </w:div>
    <w:div w:id="1053236589">
      <w:bodyDiv w:val="1"/>
      <w:marLeft w:val="0"/>
      <w:marRight w:val="0"/>
      <w:marTop w:val="0"/>
      <w:marBottom w:val="0"/>
      <w:divBdr>
        <w:top w:val="none" w:sz="0" w:space="0" w:color="auto"/>
        <w:left w:val="none" w:sz="0" w:space="0" w:color="auto"/>
        <w:bottom w:val="none" w:sz="0" w:space="0" w:color="auto"/>
        <w:right w:val="none" w:sz="0" w:space="0" w:color="auto"/>
      </w:divBdr>
    </w:div>
    <w:div w:id="1148938186">
      <w:bodyDiv w:val="1"/>
      <w:marLeft w:val="0"/>
      <w:marRight w:val="0"/>
      <w:marTop w:val="0"/>
      <w:marBottom w:val="0"/>
      <w:divBdr>
        <w:top w:val="none" w:sz="0" w:space="0" w:color="auto"/>
        <w:left w:val="none" w:sz="0" w:space="0" w:color="auto"/>
        <w:bottom w:val="none" w:sz="0" w:space="0" w:color="auto"/>
        <w:right w:val="none" w:sz="0" w:space="0" w:color="auto"/>
      </w:divBdr>
    </w:div>
    <w:div w:id="1179156208">
      <w:bodyDiv w:val="1"/>
      <w:marLeft w:val="0"/>
      <w:marRight w:val="0"/>
      <w:marTop w:val="0"/>
      <w:marBottom w:val="0"/>
      <w:divBdr>
        <w:top w:val="none" w:sz="0" w:space="0" w:color="auto"/>
        <w:left w:val="none" w:sz="0" w:space="0" w:color="auto"/>
        <w:bottom w:val="none" w:sz="0" w:space="0" w:color="auto"/>
        <w:right w:val="none" w:sz="0" w:space="0" w:color="auto"/>
      </w:divBdr>
    </w:div>
    <w:div w:id="1253516443">
      <w:bodyDiv w:val="1"/>
      <w:marLeft w:val="0"/>
      <w:marRight w:val="0"/>
      <w:marTop w:val="0"/>
      <w:marBottom w:val="0"/>
      <w:divBdr>
        <w:top w:val="none" w:sz="0" w:space="0" w:color="auto"/>
        <w:left w:val="none" w:sz="0" w:space="0" w:color="auto"/>
        <w:bottom w:val="none" w:sz="0" w:space="0" w:color="auto"/>
        <w:right w:val="none" w:sz="0" w:space="0" w:color="auto"/>
      </w:divBdr>
    </w:div>
    <w:div w:id="1954509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proplanta.de/Agrar-Nachrichten/Wald-Forst/NRW-Situation-in-Waeldern-spitzt-sich-dramatisch-zu_article1569716348.html" TargetMode="External"/></Relationship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5.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microsoft.com/office/2011/relationships/commentsExtended" Target="commentsExtended.xml"/><Relationship Id="rId12" Type="http://schemas.openxmlformats.org/officeDocument/2006/relationships/image" Target="media/image4.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microsoft.com/office/2007/relationships/hdphoto" Target="media/hdphoto1.wdp"/><Relationship Id="rId22" Type="http://schemas.microsoft.com/office/2011/relationships/people" Target="peop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Deu19</b:Tag>
    <b:SourceType>Misc</b:SourceType>
    <b:Guid>{A076902D-9B22-4A72-BEAD-0FB2BE5C6395}</b:Guid>
    <b:Title>Antwort der Bundesregierung auf kleine Anfrage der FDP</b:Title>
    <b:Year>2019</b:Year>
    <b:Month>04</b:Month>
    <b:Day>18</b:Day>
    <b:Author>
      <b:Author>
        <b:NameList>
          <b:Person>
            <b:Last>Deutscher Bundestag</b:Last>
          </b:Person>
        </b:NameList>
      </b:Author>
    </b:Author>
    <b:PublicationTitle>Drucksache 19/9580</b:PublicationTitle>
    <b:RefOrder>2</b:RefOrder>
  </b:Source>
  <b:Source>
    <b:Tag>BME19</b:Tag>
    <b:SourceType>ArticleInAPeriodical</b:SourceType>
    <b:Guid>{8C95E126-A5AA-4304-B9FB-D60868933E28}</b:Guid>
    <b:Title>Deutschlands Wald im Klimawandel</b:Title>
    <b:Year>2019</b:Year>
    <b:Month>09</b:Month>
    <b:Day>25</b:Day>
    <b:Author>
      <b:Author>
        <b:Corporate>BMEL</b:Corporate>
      </b:Author>
    </b:Author>
    <b:PeriodicalTitle>Diskussionspapier zum Nationalen Waldgipfel</b:PeriodicalTitle>
    <b:RefOrder>1</b:RefOrder>
  </b:Source>
  <b:Source>
    <b:Tag>Ken18</b:Tag>
    <b:SourceType>ArticleInAPeriodical</b:SourceType>
    <b:Guid>{56D5708A-6D12-4D62-A055-BA123DFDE5FE}</b:Guid>
    <b:Author>
      <b:Author>
        <b:NameList>
          <b:Person>
            <b:Last>Kennedy</b:Last>
            <b:First>R.E.,</b:First>
            <b:Middle>Yang, Z., Gorelick, N., Braaten, J., Cavalcante, L., Cohen, W.B., Healey, S.</b:Middle>
          </b:Person>
        </b:NameList>
      </b:Author>
    </b:Author>
    <b:Title>Implementation of the LandTrendr Algorithm on Google Earth Engine</b:Title>
    <b:PeriodicalTitle>Remote Sensing</b:PeriodicalTitle>
    <b:Year>2018</b:Year>
    <b:Month>05</b:Month>
    <b:RefOrder>3</b:RefOrder>
  </b:Source>
</b:Sources>
</file>

<file path=customXml/itemProps1.xml><?xml version="1.0" encoding="utf-8"?>
<ds:datastoreItem xmlns:ds="http://schemas.openxmlformats.org/officeDocument/2006/customXml" ds:itemID="{7A1CD37B-8CC9-4E64-83A2-A57764DA3C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Pages>
  <Words>1379</Words>
  <Characters>8694</Characters>
  <Application>Microsoft Office Word</Application>
  <DocSecurity>0</DocSecurity>
  <Lines>72</Lines>
  <Paragraphs>20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 Wiesehahn</dc:creator>
  <cp:keywords/>
  <dc:description/>
  <cp:lastModifiedBy>J. Wiesehahn</cp:lastModifiedBy>
  <cp:revision>2</cp:revision>
  <dcterms:created xsi:type="dcterms:W3CDTF">2019-11-15T09:10:00Z</dcterms:created>
  <dcterms:modified xsi:type="dcterms:W3CDTF">2019-11-15T09:10:00Z</dcterms:modified>
</cp:coreProperties>
</file>